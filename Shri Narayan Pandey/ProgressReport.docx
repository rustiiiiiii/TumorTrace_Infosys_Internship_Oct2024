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jc w:val="center"/>
        <w:rPr>
          <w:b w:val="1"/>
          <w:color w:val="000000"/>
          <w:sz w:val="30"/>
          <w:szCs w:val="30"/>
        </w:rPr>
      </w:pPr>
      <w:bookmarkStart w:colFirst="0" w:colLast="0" w:name="_1ug6ifshmzhs" w:id="0"/>
      <w:bookmarkEnd w:id="0"/>
      <w:r w:rsidDel="00000000" w:rsidR="00000000" w:rsidRPr="00000000">
        <w:rPr>
          <w:b w:val="1"/>
          <w:color w:val="000000"/>
          <w:sz w:val="30"/>
          <w:szCs w:val="30"/>
          <w:rtl w:val="0"/>
        </w:rPr>
        <w:t xml:space="preserve">Project TumorTrace: MRI-Based AI for Breast Cancer Detection </w:t>
      </w:r>
    </w:p>
    <w:p w:rsidR="00000000" w:rsidDel="00000000" w:rsidP="00000000" w:rsidRDefault="00000000" w:rsidRPr="00000000" w14:paraId="00000002">
      <w:pPr>
        <w:pStyle w:val="Heading3"/>
        <w:keepNext w:val="0"/>
        <w:keepLines w:val="0"/>
        <w:spacing w:before="280" w:lineRule="auto"/>
        <w:ind w:left="1440" w:firstLine="720"/>
        <w:jc w:val="left"/>
        <w:rPr>
          <w:b w:val="1"/>
          <w:color w:val="000000"/>
          <w:sz w:val="34"/>
          <w:szCs w:val="34"/>
        </w:rPr>
      </w:pPr>
      <w:bookmarkStart w:colFirst="0" w:colLast="0" w:name="_fzrzaw2g0xq7" w:id="1"/>
      <w:bookmarkEnd w:id="1"/>
      <w:r w:rsidDel="00000000" w:rsidR="00000000" w:rsidRPr="00000000">
        <w:rPr>
          <w:b w:val="1"/>
          <w:color w:val="000000"/>
          <w:sz w:val="26"/>
          <w:szCs w:val="26"/>
          <w:rtl w:val="0"/>
        </w:rPr>
        <w:t xml:space="preserve">   </w:t>
      </w:r>
      <w:r w:rsidDel="00000000" w:rsidR="00000000" w:rsidRPr="00000000">
        <w:rPr>
          <w:b w:val="1"/>
          <w:color w:val="000000"/>
          <w:sz w:val="34"/>
          <w:szCs w:val="34"/>
          <w:rtl w:val="0"/>
        </w:rPr>
        <w:t xml:space="preserve">Infosys SPRINGBOARD 5.0</w:t>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yzehcj7acqg8" w:id="2"/>
      <w:bookmarkEnd w:id="2"/>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Name : Shri Narayan  Pandey</w:t>
      </w:r>
    </w:p>
    <w:p w:rsidR="00000000" w:rsidDel="00000000" w:rsidP="00000000" w:rsidRDefault="00000000" w:rsidRPr="00000000" w14:paraId="00000005">
      <w:pPr>
        <w:rPr/>
      </w:pPr>
      <w:r w:rsidDel="00000000" w:rsidR="00000000" w:rsidRPr="00000000">
        <w:rPr>
          <w:rtl w:val="0"/>
        </w:rPr>
        <w:t xml:space="preserve">Company Name : Infosys </w:t>
      </w:r>
    </w:p>
    <w:p w:rsidR="00000000" w:rsidDel="00000000" w:rsidP="00000000" w:rsidRDefault="00000000" w:rsidRPr="00000000" w14:paraId="00000006">
      <w:pPr>
        <w:rPr/>
      </w:pPr>
      <w:r w:rsidDel="00000000" w:rsidR="00000000" w:rsidRPr="00000000">
        <w:rPr>
          <w:rtl w:val="0"/>
        </w:rPr>
        <w:t xml:space="preserve">Role : AI/ML Intern</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3"/>
        <w:keepNext w:val="0"/>
        <w:keepLines w:val="0"/>
        <w:spacing w:before="280" w:lineRule="auto"/>
        <w:rPr>
          <w:b w:val="1"/>
          <w:color w:val="000000"/>
          <w:sz w:val="26"/>
          <w:szCs w:val="26"/>
        </w:rPr>
      </w:pPr>
      <w:bookmarkStart w:colFirst="0" w:colLast="0" w:name="_f64wxz37onxa" w:id="3"/>
      <w:bookmarkEnd w:id="3"/>
      <w:r w:rsidDel="00000000" w:rsidR="00000000" w:rsidRPr="00000000">
        <w:rPr>
          <w:rtl w:val="0"/>
        </w:rPr>
      </w:r>
    </w:p>
    <w:p w:rsidR="00000000" w:rsidDel="00000000" w:rsidP="00000000" w:rsidRDefault="00000000" w:rsidRPr="00000000" w14:paraId="00000009">
      <w:pPr>
        <w:pStyle w:val="Heading3"/>
        <w:keepNext w:val="0"/>
        <w:keepLines w:val="0"/>
        <w:spacing w:before="280" w:lineRule="auto"/>
        <w:rPr>
          <w:b w:val="1"/>
          <w:color w:val="000000"/>
          <w:sz w:val="26"/>
          <w:szCs w:val="26"/>
        </w:rPr>
      </w:pPr>
      <w:bookmarkStart w:colFirst="0" w:colLast="0" w:name="_mn6gocuafzz4" w:id="4"/>
      <w:bookmarkEnd w:id="4"/>
      <w:r w:rsidDel="00000000" w:rsidR="00000000" w:rsidRPr="00000000">
        <w:rPr>
          <w:rtl w:val="0"/>
        </w:rPr>
      </w:r>
    </w:p>
    <w:p w:rsidR="00000000" w:rsidDel="00000000" w:rsidP="00000000" w:rsidRDefault="00000000" w:rsidRPr="00000000" w14:paraId="0000000A">
      <w:pPr>
        <w:pStyle w:val="Heading3"/>
        <w:keepNext w:val="0"/>
        <w:keepLines w:val="0"/>
        <w:spacing w:before="280" w:lineRule="auto"/>
        <w:rPr>
          <w:b w:val="1"/>
          <w:color w:val="000000"/>
          <w:sz w:val="26"/>
          <w:szCs w:val="26"/>
        </w:rPr>
      </w:pPr>
      <w:bookmarkStart w:colFirst="0" w:colLast="0" w:name="_2fpuhotuw6bl" w:id="5"/>
      <w:bookmarkEnd w:id="5"/>
      <w:r w:rsidDel="00000000" w:rsidR="00000000" w:rsidRPr="00000000">
        <w:rPr>
          <w:rtl w:val="0"/>
        </w:rPr>
      </w:r>
    </w:p>
    <w:p w:rsidR="00000000" w:rsidDel="00000000" w:rsidP="00000000" w:rsidRDefault="00000000" w:rsidRPr="00000000" w14:paraId="0000000B">
      <w:pPr>
        <w:pStyle w:val="Heading3"/>
        <w:keepNext w:val="0"/>
        <w:keepLines w:val="0"/>
        <w:spacing w:before="280" w:lineRule="auto"/>
        <w:rPr>
          <w:b w:val="1"/>
          <w:color w:val="000000"/>
          <w:sz w:val="26"/>
          <w:szCs w:val="26"/>
        </w:rPr>
      </w:pPr>
      <w:bookmarkStart w:colFirst="0" w:colLast="0" w:name="_91zpy8xq9q18" w:id="6"/>
      <w:bookmarkEnd w:id="6"/>
      <w:r w:rsidDel="00000000" w:rsidR="00000000" w:rsidRPr="00000000">
        <w:rPr>
          <w:b w:val="1"/>
          <w:color w:val="000000"/>
          <w:sz w:val="26"/>
          <w:szCs w:val="26"/>
          <w:rtl w:val="0"/>
        </w:rPr>
        <w:t xml:space="preserve">AI/ML Internship Progress Notes</w:t>
      </w:r>
    </w:p>
    <w:p w:rsidR="00000000" w:rsidDel="00000000" w:rsidP="00000000" w:rsidRDefault="00000000" w:rsidRPr="00000000" w14:paraId="0000000C">
      <w:pPr>
        <w:spacing w:after="240" w:before="240" w:lineRule="auto"/>
        <w:rPr>
          <w:b w:val="1"/>
        </w:rPr>
      </w:pPr>
      <w:r w:rsidDel="00000000" w:rsidR="00000000" w:rsidRPr="00000000">
        <w:rPr>
          <w:b w:val="1"/>
          <w:rtl w:val="0"/>
        </w:rPr>
        <w:t xml:space="preserve">Day 1 - October 8, 2024</w:t>
      </w:r>
    </w:p>
    <w:p w:rsidR="00000000" w:rsidDel="00000000" w:rsidP="00000000" w:rsidRDefault="00000000" w:rsidRPr="00000000" w14:paraId="0000000D">
      <w:pPr>
        <w:spacing w:after="240" w:before="240" w:lineRule="auto"/>
        <w:ind w:left="720" w:firstLine="0"/>
        <w:rPr/>
      </w:pPr>
      <w:r w:rsidDel="00000000" w:rsidR="00000000" w:rsidRPr="00000000">
        <w:rPr>
          <w:b w:val="1"/>
          <w:rtl w:val="0"/>
        </w:rPr>
        <w:t xml:space="preserve">Introduction to TumorTrace Project</w:t>
        <w:br w:type="textWrapping"/>
      </w:r>
      <w:r w:rsidDel="00000000" w:rsidR="00000000" w:rsidRPr="00000000">
        <w:rPr>
          <w:rtl w:val="0"/>
        </w:rPr>
        <w:t xml:space="preserve">This project centers on utilizing artificial intelligence to enhance the early diagnosis of breast cancer through MRI image analysis.</w:t>
      </w:r>
    </w:p>
    <w:p w:rsidR="00000000" w:rsidDel="00000000" w:rsidP="00000000" w:rsidRDefault="00000000" w:rsidRPr="00000000" w14:paraId="0000000E">
      <w:pPr>
        <w:spacing w:after="240" w:before="240" w:lineRule="auto"/>
        <w:ind w:left="720" w:firstLine="0"/>
        <w:rPr>
          <w:color w:val="1155cc"/>
          <w:u w:val="single"/>
        </w:rPr>
      </w:pPr>
      <w:r w:rsidDel="00000000" w:rsidR="00000000" w:rsidRPr="00000000">
        <w:rPr>
          <w:b w:val="1"/>
          <w:rtl w:val="0"/>
        </w:rPr>
        <w:t xml:space="preserve">Key Dataset and Concepts</w:t>
        <w:br w:type="textWrapping"/>
      </w:r>
      <w:r w:rsidDel="00000000" w:rsidR="00000000" w:rsidRPr="00000000">
        <w:rPr>
          <w:rtl w:val="0"/>
        </w:rPr>
        <w:t xml:space="preserve">Dataset:</w:t>
      </w:r>
      <w:hyperlink r:id="rId6">
        <w:r w:rsidDel="00000000" w:rsidR="00000000" w:rsidRPr="00000000">
          <w:rPr>
            <w:rtl w:val="0"/>
          </w:rPr>
          <w:t xml:space="preserve"> </w:t>
        </w:r>
      </w:hyperlink>
      <w:hyperlink r:id="rId7">
        <w:r w:rsidDel="00000000" w:rsidR="00000000" w:rsidRPr="00000000">
          <w:rPr>
            <w:color w:val="1155cc"/>
            <w:u w:val="single"/>
            <w:rtl w:val="0"/>
          </w:rPr>
          <w:t xml:space="preserve">Link to Dataset</w:t>
        </w:r>
      </w:hyperlink>
      <w:r w:rsidDel="00000000" w:rsidR="00000000" w:rsidRPr="00000000">
        <w:rPr>
          <w:rtl w:val="0"/>
        </w:rPr>
      </w:r>
    </w:p>
    <w:p w:rsidR="00000000" w:rsidDel="00000000" w:rsidP="00000000" w:rsidRDefault="00000000" w:rsidRPr="00000000" w14:paraId="0000000F">
      <w:pPr>
        <w:spacing w:after="240" w:before="240" w:lineRule="auto"/>
        <w:rPr>
          <w:color w:val="1155cc"/>
          <w:u w:val="single"/>
        </w:rPr>
      </w:pPr>
      <w:r w:rsidDel="00000000" w:rsidR="00000000" w:rsidRPr="00000000">
        <w:rPr>
          <w:rtl w:val="0"/>
        </w:rPr>
      </w:r>
    </w:p>
    <w:p w:rsidR="00000000" w:rsidDel="00000000" w:rsidP="00000000" w:rsidRDefault="00000000" w:rsidRPr="00000000" w14:paraId="00000010">
      <w:pPr>
        <w:spacing w:after="240" w:lineRule="auto"/>
        <w:rPr>
          <w:b w:val="1"/>
        </w:rPr>
      </w:pPr>
      <w:r w:rsidDel="00000000" w:rsidR="00000000" w:rsidRPr="00000000">
        <w:rPr>
          <w:b w:val="1"/>
          <w:rtl w:val="0"/>
        </w:rPr>
        <w:t xml:space="preserve">Day 2 - October 9, 2024</w:t>
      </w:r>
    </w:p>
    <w:p w:rsidR="00000000" w:rsidDel="00000000" w:rsidP="00000000" w:rsidRDefault="00000000" w:rsidRPr="00000000" w14:paraId="00000011">
      <w:pPr>
        <w:spacing w:after="240" w:before="240" w:lineRule="auto"/>
        <w:ind w:left="720" w:firstLine="0"/>
        <w:rPr>
          <w:b w:val="1"/>
        </w:rPr>
      </w:pPr>
      <w:r w:rsidDel="00000000" w:rsidR="00000000" w:rsidRPr="00000000">
        <w:rPr>
          <w:b w:val="1"/>
          <w:rtl w:val="0"/>
        </w:rPr>
        <w:t xml:space="preserve">Establishing GitHub and Python Work Environments</w:t>
      </w:r>
    </w:p>
    <w:p w:rsidR="00000000" w:rsidDel="00000000" w:rsidP="00000000" w:rsidRDefault="00000000" w:rsidRPr="00000000" w14:paraId="00000012">
      <w:pPr>
        <w:spacing w:after="240" w:before="240" w:lineRule="auto"/>
        <w:ind w:left="720" w:firstLine="0"/>
        <w:rPr>
          <w:b w:val="1"/>
        </w:rPr>
      </w:pPr>
      <w:r w:rsidDel="00000000" w:rsidR="00000000" w:rsidRPr="00000000">
        <w:rPr>
          <w:b w:val="1"/>
          <w:rtl w:val="0"/>
        </w:rPr>
        <w:t xml:space="preserve">Step 1: Installing Required Software</w:t>
      </w:r>
    </w:p>
    <w:p w:rsidR="00000000" w:rsidDel="00000000" w:rsidP="00000000" w:rsidRDefault="00000000" w:rsidRPr="00000000" w14:paraId="00000013">
      <w:pPr>
        <w:numPr>
          <w:ilvl w:val="0"/>
          <w:numId w:val="2"/>
        </w:numPr>
        <w:spacing w:after="0" w:afterAutospacing="0" w:before="240" w:lineRule="auto"/>
        <w:ind w:left="1440" w:hanging="360"/>
        <w:rPr/>
      </w:pPr>
      <w:r w:rsidDel="00000000" w:rsidR="00000000" w:rsidRPr="00000000">
        <w:rPr>
          <w:rtl w:val="0"/>
        </w:rPr>
        <w:t xml:space="preserve">Download and install Git from the official website.</w:t>
      </w:r>
    </w:p>
    <w:p w:rsidR="00000000" w:rsidDel="00000000" w:rsidP="00000000" w:rsidRDefault="00000000" w:rsidRPr="00000000" w14:paraId="00000014">
      <w:pPr>
        <w:numPr>
          <w:ilvl w:val="0"/>
          <w:numId w:val="2"/>
        </w:numPr>
        <w:spacing w:after="240" w:before="0" w:beforeAutospacing="0" w:lineRule="auto"/>
        <w:ind w:left="1440" w:hanging="360"/>
        <w:rPr>
          <w:b w:val="1"/>
        </w:rPr>
      </w:pPr>
      <w:r w:rsidDel="00000000" w:rsidR="00000000" w:rsidRPr="00000000">
        <w:rPr>
          <w:rtl w:val="0"/>
        </w:rPr>
        <w:t xml:space="preserve">Install Conda to create an ML environment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15">
      <w:pPr>
        <w:spacing w:after="240" w:before="240" w:lineRule="auto"/>
        <w:ind w:left="720" w:firstLine="0"/>
        <w:rPr>
          <w:b w:val="1"/>
        </w:rPr>
      </w:pPr>
      <w:r w:rsidDel="00000000" w:rsidR="00000000" w:rsidRPr="00000000">
        <w:rPr>
          <w:b w:val="1"/>
          <w:rtl w:val="0"/>
        </w:rPr>
        <w:t xml:space="preserve">Step 2: Configuring GitHub Repository</w:t>
      </w:r>
    </w:p>
    <w:p w:rsidR="00000000" w:rsidDel="00000000" w:rsidP="00000000" w:rsidRDefault="00000000" w:rsidRPr="00000000" w14:paraId="00000016">
      <w:pPr>
        <w:numPr>
          <w:ilvl w:val="0"/>
          <w:numId w:val="5"/>
        </w:numPr>
        <w:spacing w:after="240" w:before="240" w:lineRule="auto"/>
        <w:ind w:left="1440" w:hanging="360"/>
        <w:rPr/>
      </w:pPr>
      <w:r w:rsidDel="00000000" w:rsidR="00000000" w:rsidRPr="00000000">
        <w:rPr>
          <w:rtl w:val="0"/>
        </w:rPr>
        <w:t xml:space="preserve">Create a new repository on GitHub (e.g., TumorTrace) and adjust its visibility according to your needs.</w:t>
      </w:r>
    </w:p>
    <w:p w:rsidR="00000000" w:rsidDel="00000000" w:rsidP="00000000" w:rsidRDefault="00000000" w:rsidRPr="00000000" w14:paraId="00000017">
      <w:pPr>
        <w:spacing w:after="240" w:before="240" w:lineRule="auto"/>
        <w:ind w:left="720" w:firstLine="0"/>
        <w:rPr>
          <w:b w:val="1"/>
        </w:rPr>
      </w:pPr>
      <w:r w:rsidDel="00000000" w:rsidR="00000000" w:rsidRPr="00000000">
        <w:rPr>
          <w:b w:val="1"/>
          <w:rtl w:val="0"/>
        </w:rPr>
        <w:t xml:space="preserve">Step 3: Cloning the Repository</w:t>
      </w:r>
    </w:p>
    <w:p w:rsidR="00000000" w:rsidDel="00000000" w:rsidP="00000000" w:rsidRDefault="00000000" w:rsidRPr="00000000" w14:paraId="00000018">
      <w:pPr>
        <w:spacing w:after="240" w:lineRule="auto"/>
        <w:ind w:left="0" w:firstLine="720"/>
        <w:rPr>
          <w:b w:val="1"/>
        </w:rPr>
      </w:pPr>
      <w:r w:rsidDel="00000000" w:rsidR="00000000" w:rsidRPr="00000000">
        <w:rPr>
          <w:b w:val="1"/>
          <w:rtl w:val="0"/>
        </w:rPr>
        <w:t xml:space="preserve">Step 4: Setting Up the Machine Learning  Environment</w:t>
      </w:r>
    </w:p>
    <w:p w:rsidR="00000000" w:rsidDel="00000000" w:rsidP="00000000" w:rsidRDefault="00000000" w:rsidRPr="00000000" w14:paraId="00000019">
      <w:pPr>
        <w:numPr>
          <w:ilvl w:val="0"/>
          <w:numId w:val="3"/>
        </w:numPr>
        <w:spacing w:after="0" w:afterAutospacing="0" w:before="240" w:lineRule="auto"/>
        <w:ind w:left="1440" w:hanging="360"/>
        <w:rPr/>
      </w:pPr>
      <w:r w:rsidDel="00000000" w:rsidR="00000000" w:rsidRPr="00000000">
        <w:rPr>
          <w:rtl w:val="0"/>
        </w:rPr>
        <w:t xml:space="preserve">Install Conda  and create a Conda environment </w:t>
      </w:r>
    </w:p>
    <w:p w:rsidR="00000000" w:rsidDel="00000000" w:rsidP="00000000" w:rsidRDefault="00000000" w:rsidRPr="00000000" w14:paraId="0000001A">
      <w:pPr>
        <w:numPr>
          <w:ilvl w:val="0"/>
          <w:numId w:val="3"/>
        </w:numPr>
        <w:spacing w:after="0" w:afterAutospacing="0" w:before="0" w:beforeAutospacing="0" w:lineRule="auto"/>
        <w:ind w:left="1440" w:hanging="360"/>
        <w:rPr/>
      </w:pPr>
      <w:r w:rsidDel="00000000" w:rsidR="00000000" w:rsidRPr="00000000">
        <w:rPr>
          <w:rtl w:val="0"/>
        </w:rPr>
        <w:t xml:space="preserve">Activate Conda environment</w:t>
      </w:r>
    </w:p>
    <w:p w:rsidR="00000000" w:rsidDel="00000000" w:rsidP="00000000" w:rsidRDefault="00000000" w:rsidRPr="00000000" w14:paraId="0000001B">
      <w:pPr>
        <w:numPr>
          <w:ilvl w:val="0"/>
          <w:numId w:val="3"/>
        </w:numPr>
        <w:spacing w:after="0" w:afterAutospacing="0" w:before="0" w:beforeAutospacing="0" w:lineRule="auto"/>
        <w:ind w:left="1440" w:hanging="360"/>
        <w:rPr/>
      </w:pPr>
      <w:r w:rsidDel="00000000" w:rsidR="00000000" w:rsidRPr="00000000">
        <w:rPr>
          <w:rtl w:val="0"/>
        </w:rPr>
        <w:t xml:space="preserve">Install jupyter notebook and necessary libraries</w:t>
      </w:r>
    </w:p>
    <w:p w:rsidR="00000000" w:rsidDel="00000000" w:rsidP="00000000" w:rsidRDefault="00000000" w:rsidRPr="00000000" w14:paraId="0000001C">
      <w:pPr>
        <w:numPr>
          <w:ilvl w:val="0"/>
          <w:numId w:val="3"/>
        </w:numPr>
        <w:spacing w:after="240" w:before="0" w:beforeAutospacing="0" w:lineRule="auto"/>
        <w:ind w:left="1440" w:hanging="360"/>
        <w:rPr/>
      </w:pPr>
      <w:r w:rsidDel="00000000" w:rsidR="00000000" w:rsidRPr="00000000">
        <w:rPr>
          <w:rtl w:val="0"/>
        </w:rPr>
        <w:t xml:space="preserve">Run jupyter notebook and start coding</w:t>
      </w:r>
    </w:p>
    <w:p w:rsidR="00000000" w:rsidDel="00000000" w:rsidP="00000000" w:rsidRDefault="00000000" w:rsidRPr="00000000" w14:paraId="0000001D">
      <w:pPr>
        <w:spacing w:after="240" w:before="240" w:lineRule="auto"/>
        <w:ind w:left="0" w:firstLine="0"/>
        <w:rPr>
          <w:b w:val="1"/>
        </w:rPr>
      </w:pPr>
      <w:r w:rsidDel="00000000" w:rsidR="00000000" w:rsidRPr="00000000">
        <w:rPr>
          <w:rtl w:val="0"/>
        </w:rPr>
      </w:r>
    </w:p>
    <w:p w:rsidR="00000000" w:rsidDel="00000000" w:rsidP="00000000" w:rsidRDefault="00000000" w:rsidRPr="00000000" w14:paraId="0000001E">
      <w:pPr>
        <w:spacing w:after="240" w:lineRule="auto"/>
        <w:ind w:left="0" w:firstLine="0"/>
        <w:rPr>
          <w:b w:val="1"/>
        </w:rPr>
      </w:pPr>
      <w:r w:rsidDel="00000000" w:rsidR="00000000" w:rsidRPr="00000000">
        <w:rPr>
          <w:b w:val="1"/>
          <w:rtl w:val="0"/>
        </w:rPr>
        <w:t xml:space="preserve">Day 3 - October 10, 2024</w:t>
      </w:r>
    </w:p>
    <w:p w:rsidR="00000000" w:rsidDel="00000000" w:rsidP="00000000" w:rsidRDefault="00000000" w:rsidRPr="00000000" w14:paraId="0000001F">
      <w:pPr>
        <w:spacing w:after="240" w:before="240" w:lineRule="auto"/>
        <w:rPr>
          <w:b w:val="1"/>
        </w:rPr>
      </w:pPr>
      <w:r w:rsidDel="00000000" w:rsidR="00000000" w:rsidRPr="00000000">
        <w:rPr>
          <w:b w:val="1"/>
          <w:rtl w:val="0"/>
        </w:rPr>
        <w:t xml:space="preserve">Deep Dive into Convolutional Neural Networks (CNN)</w:t>
      </w:r>
    </w:p>
    <w:p w:rsidR="00000000" w:rsidDel="00000000" w:rsidP="00000000" w:rsidRDefault="00000000" w:rsidRPr="00000000" w14:paraId="00000020">
      <w:pPr>
        <w:spacing w:after="240" w:before="240" w:lineRule="auto"/>
        <w:ind w:left="720" w:firstLine="0"/>
        <w:rPr>
          <w:b w:val="1"/>
          <w:color w:val="1155cc"/>
          <w:u w:val="single"/>
        </w:rPr>
      </w:pPr>
      <w:r w:rsidDel="00000000" w:rsidR="00000000" w:rsidRPr="00000000">
        <w:rPr>
          <w:b w:val="1"/>
          <w:rtl w:val="0"/>
        </w:rPr>
        <w:t xml:space="preserve">Reference:</w:t>
      </w:r>
      <w:hyperlink r:id="rId8">
        <w:r w:rsidDel="00000000" w:rsidR="00000000" w:rsidRPr="00000000">
          <w:rPr>
            <w:b w:val="1"/>
            <w:rtl w:val="0"/>
          </w:rPr>
          <w:t xml:space="preserve"> </w:t>
        </w:r>
      </w:hyperlink>
      <w:hyperlink r:id="rId9">
        <w:r w:rsidDel="00000000" w:rsidR="00000000" w:rsidRPr="00000000">
          <w:rPr>
            <w:b w:val="1"/>
            <w:color w:val="1155cc"/>
            <w:u w:val="single"/>
            <w:rtl w:val="0"/>
          </w:rPr>
          <w:t xml:space="preserve">CNN Explainer</w:t>
        </w:r>
      </w:hyperlink>
      <w:r w:rsidDel="00000000" w:rsidR="00000000" w:rsidRPr="00000000">
        <w:rPr>
          <w:rtl w:val="0"/>
        </w:rPr>
      </w:r>
    </w:p>
    <w:p w:rsidR="00000000" w:rsidDel="00000000" w:rsidP="00000000" w:rsidRDefault="00000000" w:rsidRPr="00000000" w14:paraId="00000021">
      <w:pPr>
        <w:spacing w:after="240" w:before="240" w:lineRule="auto"/>
        <w:ind w:left="720" w:firstLine="0"/>
        <w:rPr/>
      </w:pPr>
      <w:r w:rsidDel="00000000" w:rsidR="00000000" w:rsidRPr="00000000">
        <w:rPr>
          <w:rtl w:val="0"/>
        </w:rPr>
        <w:t xml:space="preserve">CNN Explainer is an interactive tool that simplifies the understanding of Convolutional Neural Networks (CNNs), commonly used in image processing for machine learning tasks. Here are some key points:</w:t>
      </w:r>
    </w:p>
    <w:p w:rsidR="00000000" w:rsidDel="00000000" w:rsidP="00000000" w:rsidRDefault="00000000" w:rsidRPr="00000000" w14:paraId="00000022">
      <w:pPr>
        <w:spacing w:after="240" w:lineRule="auto"/>
        <w:ind w:left="720" w:firstLine="0"/>
        <w:rPr>
          <w:b w:val="1"/>
        </w:rPr>
      </w:pPr>
      <w:r w:rsidDel="00000000" w:rsidR="00000000" w:rsidRPr="00000000">
        <w:rPr>
          <w:b w:val="1"/>
          <w:rtl w:val="0"/>
        </w:rPr>
        <w:t xml:space="preserve">Main Concepts</w:t>
      </w:r>
    </w:p>
    <w:p w:rsidR="00000000" w:rsidDel="00000000" w:rsidP="00000000" w:rsidRDefault="00000000" w:rsidRPr="00000000" w14:paraId="00000023">
      <w:pPr>
        <w:numPr>
          <w:ilvl w:val="0"/>
          <w:numId w:val="4"/>
        </w:numPr>
        <w:spacing w:after="0" w:afterAutospacing="0" w:before="240" w:lineRule="auto"/>
        <w:ind w:left="1440" w:hanging="360"/>
        <w:rPr/>
      </w:pPr>
      <w:r w:rsidDel="00000000" w:rsidR="00000000" w:rsidRPr="00000000">
        <w:rPr>
          <w:rtl w:val="0"/>
        </w:rPr>
        <w:t xml:space="preserve">CNN Overview: CNNs excel at visual data processing. They consist of multiple layers, each designed to capture various features of the input image.</w:t>
      </w:r>
    </w:p>
    <w:p w:rsidR="00000000" w:rsidDel="00000000" w:rsidP="00000000" w:rsidRDefault="00000000" w:rsidRPr="00000000" w14:paraId="00000024">
      <w:pPr>
        <w:numPr>
          <w:ilvl w:val="0"/>
          <w:numId w:val="4"/>
        </w:numPr>
        <w:spacing w:after="0" w:afterAutospacing="0" w:before="0" w:beforeAutospacing="0" w:lineRule="auto"/>
        <w:ind w:left="1440" w:hanging="360"/>
        <w:rPr/>
      </w:pPr>
      <w:r w:rsidDel="00000000" w:rsidR="00000000" w:rsidRPr="00000000">
        <w:rPr>
          <w:rtl w:val="0"/>
        </w:rPr>
        <w:t xml:space="preserve">Interactive Visualization: This tool allows users to interact with different layers of CNNs to see how they process images and extract features.</w:t>
      </w:r>
    </w:p>
    <w:p w:rsidR="00000000" w:rsidDel="00000000" w:rsidP="00000000" w:rsidRDefault="00000000" w:rsidRPr="00000000" w14:paraId="00000025">
      <w:pPr>
        <w:numPr>
          <w:ilvl w:val="0"/>
          <w:numId w:val="4"/>
        </w:numPr>
        <w:spacing w:after="0" w:afterAutospacing="0" w:before="0" w:beforeAutospacing="0" w:lineRule="auto"/>
        <w:ind w:left="1440" w:hanging="360"/>
        <w:rPr/>
      </w:pPr>
      <w:r w:rsidDel="00000000" w:rsidR="00000000" w:rsidRPr="00000000">
        <w:rPr>
          <w:rtl w:val="0"/>
        </w:rPr>
        <w:t xml:space="preserve">Layer Breakdown:</w:t>
      </w:r>
    </w:p>
    <w:p w:rsidR="00000000" w:rsidDel="00000000" w:rsidP="00000000" w:rsidRDefault="00000000" w:rsidRPr="00000000" w14:paraId="00000026">
      <w:pPr>
        <w:numPr>
          <w:ilvl w:val="1"/>
          <w:numId w:val="4"/>
        </w:numPr>
        <w:spacing w:after="0" w:afterAutospacing="0" w:before="0" w:beforeAutospacing="0" w:lineRule="auto"/>
        <w:ind w:left="2160" w:hanging="360"/>
        <w:rPr/>
      </w:pPr>
      <w:r w:rsidDel="00000000" w:rsidR="00000000" w:rsidRPr="00000000">
        <w:rPr>
          <w:rtl w:val="0"/>
        </w:rPr>
        <w:t xml:space="preserve">Convolutional Layer: Extracts features from images using filters.</w:t>
      </w:r>
    </w:p>
    <w:p w:rsidR="00000000" w:rsidDel="00000000" w:rsidP="00000000" w:rsidRDefault="00000000" w:rsidRPr="00000000" w14:paraId="00000027">
      <w:pPr>
        <w:numPr>
          <w:ilvl w:val="1"/>
          <w:numId w:val="4"/>
        </w:numPr>
        <w:spacing w:after="0" w:afterAutospacing="0" w:before="0" w:beforeAutospacing="0" w:lineRule="auto"/>
        <w:ind w:left="2160" w:hanging="360"/>
        <w:rPr/>
      </w:pPr>
      <w:r w:rsidDel="00000000" w:rsidR="00000000" w:rsidRPr="00000000">
        <w:rPr>
          <w:rtl w:val="0"/>
        </w:rPr>
        <w:t xml:space="preserve">Activation Layer: Applies non-linear activation functions, like ReLU.</w:t>
      </w:r>
    </w:p>
    <w:p w:rsidR="00000000" w:rsidDel="00000000" w:rsidP="00000000" w:rsidRDefault="00000000" w:rsidRPr="00000000" w14:paraId="00000028">
      <w:pPr>
        <w:numPr>
          <w:ilvl w:val="1"/>
          <w:numId w:val="4"/>
        </w:numPr>
        <w:spacing w:after="0" w:afterAutospacing="0" w:before="0" w:beforeAutospacing="0" w:lineRule="auto"/>
        <w:ind w:left="2160" w:hanging="360"/>
        <w:rPr/>
      </w:pPr>
      <w:r w:rsidDel="00000000" w:rsidR="00000000" w:rsidRPr="00000000">
        <w:rPr>
          <w:rtl w:val="0"/>
        </w:rPr>
        <w:t xml:space="preserve">Pooling Layer: Reduces the size of the feature map while retaining important details.</w:t>
      </w:r>
    </w:p>
    <w:p w:rsidR="00000000" w:rsidDel="00000000" w:rsidP="00000000" w:rsidRDefault="00000000" w:rsidRPr="00000000" w14:paraId="00000029">
      <w:pPr>
        <w:numPr>
          <w:ilvl w:val="1"/>
          <w:numId w:val="4"/>
        </w:numPr>
        <w:spacing w:after="240" w:before="0" w:beforeAutospacing="0" w:lineRule="auto"/>
        <w:ind w:left="2160" w:hanging="360"/>
        <w:rPr/>
      </w:pPr>
      <w:r w:rsidDel="00000000" w:rsidR="00000000" w:rsidRPr="00000000">
        <w:rPr>
          <w:rtl w:val="0"/>
        </w:rPr>
        <w:t xml:space="preserve">Fully Connected Layer: Combines extracted features for classification.</w:t>
      </w:r>
    </w:p>
    <w:p w:rsidR="00000000" w:rsidDel="00000000" w:rsidP="00000000" w:rsidRDefault="00000000" w:rsidRPr="00000000" w14:paraId="0000002A">
      <w:pPr>
        <w:spacing w:after="240" w:lineRule="auto"/>
        <w:rPr>
          <w:b w:val="1"/>
        </w:rPr>
      </w:pPr>
      <w:r w:rsidDel="00000000" w:rsidR="00000000" w:rsidRPr="00000000">
        <w:rPr>
          <w:rtl w:val="0"/>
        </w:rPr>
      </w:r>
    </w:p>
    <w:p w:rsidR="00000000" w:rsidDel="00000000" w:rsidP="00000000" w:rsidRDefault="00000000" w:rsidRPr="00000000" w14:paraId="0000002B">
      <w:pPr>
        <w:spacing w:after="240" w:lineRule="auto"/>
        <w:rPr>
          <w:b w:val="1"/>
        </w:rPr>
      </w:pPr>
      <w:r w:rsidDel="00000000" w:rsidR="00000000" w:rsidRPr="00000000">
        <w:rPr>
          <w:b w:val="1"/>
          <w:rtl w:val="0"/>
        </w:rPr>
        <w:t xml:space="preserve">Day 4 - October 11, 2024</w:t>
      </w:r>
    </w:p>
    <w:p w:rsidR="00000000" w:rsidDel="00000000" w:rsidP="00000000" w:rsidRDefault="00000000" w:rsidRPr="00000000" w14:paraId="0000002C">
      <w:pPr>
        <w:spacing w:after="240" w:before="240" w:lineRule="auto"/>
        <w:ind w:left="720" w:firstLine="0"/>
        <w:rPr>
          <w:b w:val="1"/>
        </w:rPr>
      </w:pPr>
      <w:r w:rsidDel="00000000" w:rsidR="00000000" w:rsidRPr="00000000">
        <w:rPr>
          <w:b w:val="1"/>
          <w:rtl w:val="0"/>
        </w:rPr>
        <w:t xml:space="preserve">Conducting Exploratory Data Analysis (EDA)</w:t>
      </w:r>
    </w:p>
    <w:p w:rsidR="00000000" w:rsidDel="00000000" w:rsidP="00000000" w:rsidRDefault="00000000" w:rsidRPr="00000000" w14:paraId="0000002D">
      <w:pPr>
        <w:numPr>
          <w:ilvl w:val="0"/>
          <w:numId w:val="1"/>
        </w:numPr>
        <w:spacing w:after="0" w:afterAutospacing="0" w:before="240" w:lineRule="auto"/>
        <w:ind w:left="1440" w:hanging="360"/>
        <w:rPr/>
      </w:pPr>
      <w:r w:rsidDel="00000000" w:rsidR="00000000" w:rsidRPr="00000000">
        <w:rPr>
          <w:rtl w:val="0"/>
        </w:rPr>
        <w:t xml:space="preserve">Images were resized to 224x224 and transformed into tensors using PyTorch.</w:t>
      </w:r>
    </w:p>
    <w:p w:rsidR="00000000" w:rsidDel="00000000" w:rsidP="00000000" w:rsidRDefault="00000000" w:rsidRPr="00000000" w14:paraId="0000002E">
      <w:pPr>
        <w:numPr>
          <w:ilvl w:val="0"/>
          <w:numId w:val="1"/>
        </w:numPr>
        <w:spacing w:after="0" w:afterAutospacing="0" w:before="0" w:beforeAutospacing="0" w:lineRule="auto"/>
        <w:ind w:left="1440" w:hanging="360"/>
        <w:rPr>
          <w:b w:val="1"/>
        </w:rPr>
      </w:pPr>
      <w:r w:rsidDel="00000000" w:rsidR="00000000" w:rsidRPr="00000000">
        <w:rPr>
          <w:rtl w:val="0"/>
        </w:rPr>
        <w:t xml:space="preserve">The dataset was loaded using </w:t>
      </w:r>
      <w:r w:rsidDel="00000000" w:rsidR="00000000" w:rsidRPr="00000000">
        <w:rPr>
          <w:rFonts w:ascii="Roboto Mono" w:cs="Roboto Mono" w:eastAsia="Roboto Mono" w:hAnsi="Roboto Mono"/>
          <w:color w:val="188038"/>
          <w:rtl w:val="0"/>
        </w:rPr>
        <w:t xml:space="preserve">datasets.ImageFolder</w:t>
      </w:r>
      <w:r w:rsidDel="00000000" w:rsidR="00000000" w:rsidRPr="00000000">
        <w:rPr>
          <w:rtl w:val="0"/>
        </w:rPr>
        <w:t xml:space="preserve"> from PyTorch, which assumes images are organized by class.</w:t>
      </w:r>
    </w:p>
    <w:p w:rsidR="00000000" w:rsidDel="00000000" w:rsidP="00000000" w:rsidRDefault="00000000" w:rsidRPr="00000000" w14:paraId="0000002F">
      <w:pPr>
        <w:numPr>
          <w:ilvl w:val="0"/>
          <w:numId w:val="1"/>
        </w:numPr>
        <w:spacing w:after="0" w:afterAutospacing="0" w:before="0" w:beforeAutospacing="0" w:lineRule="auto"/>
        <w:ind w:left="1440" w:hanging="360"/>
        <w:rPr>
          <w:b w:val="1"/>
        </w:rPr>
      </w:pPr>
      <w:r w:rsidDel="00000000" w:rsidR="00000000" w:rsidRPr="00000000">
        <w:rPr>
          <w:rtl w:val="0"/>
        </w:rPr>
        <w:t xml:space="preserve">A </w:t>
      </w:r>
      <w:r w:rsidDel="00000000" w:rsidR="00000000" w:rsidRPr="00000000">
        <w:rPr>
          <w:rFonts w:ascii="Roboto Mono" w:cs="Roboto Mono" w:eastAsia="Roboto Mono" w:hAnsi="Roboto Mono"/>
          <w:color w:val="188038"/>
          <w:rtl w:val="0"/>
        </w:rPr>
        <w:t xml:space="preserve">DataLoader</w:t>
      </w:r>
      <w:r w:rsidDel="00000000" w:rsidR="00000000" w:rsidRPr="00000000">
        <w:rPr>
          <w:rtl w:val="0"/>
        </w:rPr>
        <w:t xml:space="preserve"> was used to shuffle and create batches for efficient data processing.</w:t>
      </w:r>
    </w:p>
    <w:p w:rsidR="00000000" w:rsidDel="00000000" w:rsidP="00000000" w:rsidRDefault="00000000" w:rsidRPr="00000000" w14:paraId="00000030">
      <w:pPr>
        <w:numPr>
          <w:ilvl w:val="0"/>
          <w:numId w:val="1"/>
        </w:numPr>
        <w:spacing w:after="240" w:before="0" w:beforeAutospacing="0" w:lineRule="auto"/>
        <w:ind w:left="1440" w:hanging="360"/>
        <w:rPr/>
      </w:pPr>
      <w:r w:rsidDel="00000000" w:rsidR="00000000" w:rsidRPr="00000000">
        <w:rPr>
          <w:rtl w:val="0"/>
        </w:rPr>
        <w:t xml:space="preserve">Image visualization techniques were applied to display specific classes and process images as NumPy arrays via matplotlib.</w:t>
      </w:r>
    </w:p>
    <w:p w:rsidR="00000000" w:rsidDel="00000000" w:rsidP="00000000" w:rsidRDefault="00000000" w:rsidRPr="00000000" w14:paraId="00000031">
      <w:pPr>
        <w:spacing w:after="240" w:before="240" w:lineRule="auto"/>
        <w:ind w:left="0" w:firstLine="720"/>
        <w:rPr>
          <w:b w:val="1"/>
        </w:rPr>
      </w:pPr>
      <w:r w:rsidDel="00000000" w:rsidR="00000000" w:rsidRPr="00000000">
        <w:rPr>
          <w:b w:val="1"/>
          <w:rtl w:val="0"/>
        </w:rPr>
        <w:t xml:space="preserve"> Implementing data augmentation techniques </w:t>
      </w:r>
    </w:p>
    <w:p w:rsidR="00000000" w:rsidDel="00000000" w:rsidP="00000000" w:rsidRDefault="00000000" w:rsidRPr="00000000" w14:paraId="00000032">
      <w:pPr>
        <w:spacing w:after="240" w:before="240" w:lineRule="auto"/>
        <w:ind w:left="720" w:firstLine="720"/>
        <w:rPr>
          <w:b w:val="1"/>
        </w:rPr>
      </w:pPr>
      <w:r w:rsidDel="00000000" w:rsidR="00000000" w:rsidRPr="00000000">
        <w:rPr>
          <w:b w:val="1"/>
          <w:rtl w:val="0"/>
        </w:rPr>
        <w:t xml:space="preserve">Data Augmentation:  </w:t>
      </w:r>
    </w:p>
    <w:p w:rsidR="00000000" w:rsidDel="00000000" w:rsidP="00000000" w:rsidRDefault="00000000" w:rsidRPr="00000000" w14:paraId="00000033">
      <w:pPr>
        <w:spacing w:after="240" w:before="240" w:lineRule="auto"/>
        <w:ind w:left="1440" w:firstLine="0"/>
        <w:rPr>
          <w:b w:val="1"/>
        </w:rPr>
      </w:pPr>
      <w:r w:rsidDel="00000000" w:rsidR="00000000" w:rsidRPr="00000000">
        <w:rPr>
          <w:rtl w:val="0"/>
        </w:rPr>
        <w:t xml:space="preserve">The code applies various transformations (resizing, flipping, rotation, zooming, and color adjustments) to augment the training images,enhancing dataset diversity for better model training.</w:t>
      </w:r>
      <w:r w:rsidDel="00000000" w:rsidR="00000000" w:rsidRPr="00000000">
        <w:rPr>
          <w:b w:val="1"/>
          <w:rtl w:val="0"/>
        </w:rPr>
        <w:t xml:space="preserve"> </w:t>
      </w:r>
    </w:p>
    <w:p w:rsidR="00000000" w:rsidDel="00000000" w:rsidP="00000000" w:rsidRDefault="00000000" w:rsidRPr="00000000" w14:paraId="00000034">
      <w:pPr>
        <w:spacing w:after="240" w:before="240" w:lineRule="auto"/>
        <w:ind w:left="1440" w:firstLine="0"/>
        <w:rPr>
          <w:b w:val="1"/>
        </w:rPr>
      </w:pPr>
      <w:r w:rsidDel="00000000" w:rsidR="00000000" w:rsidRPr="00000000">
        <w:rPr>
          <w:b w:val="1"/>
          <w:rtl w:val="0"/>
        </w:rPr>
        <w:t xml:space="preserve">Dataset Handling:</w:t>
      </w:r>
    </w:p>
    <w:p w:rsidR="00000000" w:rsidDel="00000000" w:rsidP="00000000" w:rsidRDefault="00000000" w:rsidRPr="00000000" w14:paraId="00000035">
      <w:pPr>
        <w:spacing w:after="240" w:before="240" w:lineRule="auto"/>
        <w:ind w:left="1440" w:firstLine="0"/>
        <w:rPr>
          <w:b w:val="1"/>
        </w:rPr>
      </w:pPr>
      <w:r w:rsidDel="00000000" w:rsidR="00000000" w:rsidRPr="00000000">
        <w:rPr>
          <w:rtl w:val="0"/>
        </w:rPr>
        <w:t xml:space="preserve"> It utilizes torchvision.datasets.ImageFolder to load images organized by class from a specified directory, along with a DataLoader for efficient batch processing and shuffling</w:t>
      </w:r>
      <w:r w:rsidDel="00000000" w:rsidR="00000000" w:rsidRPr="00000000">
        <w:rPr>
          <w:b w:val="1"/>
          <w:rtl w:val="0"/>
        </w:rPr>
        <w:t xml:space="preserve">. </w:t>
      </w:r>
    </w:p>
    <w:p w:rsidR="00000000" w:rsidDel="00000000" w:rsidP="00000000" w:rsidRDefault="00000000" w:rsidRPr="00000000" w14:paraId="00000036">
      <w:pPr>
        <w:spacing w:after="240" w:before="240" w:lineRule="auto"/>
        <w:ind w:left="1440" w:firstLine="0"/>
        <w:rPr>
          <w:b w:val="1"/>
        </w:rPr>
      </w:pPr>
      <w:r w:rsidDel="00000000" w:rsidR="00000000" w:rsidRPr="00000000">
        <w:rPr>
          <w:b w:val="1"/>
          <w:rtl w:val="0"/>
        </w:rPr>
        <w:t xml:space="preserve">Visualization: </w:t>
      </w:r>
    </w:p>
    <w:p w:rsidR="00000000" w:rsidDel="00000000" w:rsidP="00000000" w:rsidRDefault="00000000" w:rsidRPr="00000000" w14:paraId="00000037">
      <w:pPr>
        <w:spacing w:after="240" w:before="240" w:lineRule="auto"/>
        <w:ind w:left="1440" w:firstLine="0"/>
        <w:rPr/>
      </w:pPr>
      <w:r w:rsidDel="00000000" w:rsidR="00000000" w:rsidRPr="00000000">
        <w:rPr>
          <w:rtl w:val="0"/>
        </w:rPr>
        <w:t xml:space="preserve">A function is defined to display a specified number of augmented images, allowing for visual inspection of the transformations applied, which aids in understanding the data variations presented to the model</w:t>
      </w:r>
    </w:p>
    <w:p w:rsidR="00000000" w:rsidDel="00000000" w:rsidP="00000000" w:rsidRDefault="00000000" w:rsidRPr="00000000" w14:paraId="00000038">
      <w:pPr>
        <w:spacing w:after="240" w:before="240" w:lineRule="auto"/>
        <w:ind w:left="0" w:firstLine="720"/>
        <w:rPr>
          <w:b w:val="1"/>
        </w:rPr>
      </w:pPr>
      <w:r w:rsidDel="00000000" w:rsidR="00000000" w:rsidRPr="00000000">
        <w:rPr>
          <w:rtl w:val="0"/>
        </w:rPr>
      </w:r>
    </w:p>
    <w:p w:rsidR="00000000" w:rsidDel="00000000" w:rsidP="00000000" w:rsidRDefault="00000000" w:rsidRPr="00000000" w14:paraId="00000039">
      <w:pPr>
        <w:spacing w:after="240" w:lineRule="auto"/>
        <w:rPr>
          <w:b w:val="1"/>
        </w:rPr>
      </w:pPr>
      <w:r w:rsidDel="00000000" w:rsidR="00000000" w:rsidRPr="00000000">
        <w:rPr>
          <w:b w:val="1"/>
        </w:rPr>
        <w:drawing>
          <wp:inline distB="114300" distT="114300" distL="114300" distR="114300">
            <wp:extent cx="4748213" cy="2666304"/>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748213" cy="266630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lineRule="auto"/>
        <w:rPr>
          <w:b w:val="1"/>
        </w:rPr>
      </w:pPr>
      <w:r w:rsidDel="00000000" w:rsidR="00000000" w:rsidRPr="00000000">
        <w:rPr>
          <w:rtl w:val="0"/>
        </w:rPr>
      </w:r>
    </w:p>
    <w:p w:rsidR="00000000" w:rsidDel="00000000" w:rsidP="00000000" w:rsidRDefault="00000000" w:rsidRPr="00000000" w14:paraId="0000003B">
      <w:pPr>
        <w:spacing w:after="240" w:lineRule="auto"/>
        <w:rPr>
          <w:b w:val="1"/>
        </w:rPr>
      </w:pPr>
      <w:r w:rsidDel="00000000" w:rsidR="00000000" w:rsidRPr="00000000">
        <w:rPr>
          <w:rtl w:val="0"/>
        </w:rPr>
      </w:r>
    </w:p>
    <w:p w:rsidR="00000000" w:rsidDel="00000000" w:rsidP="00000000" w:rsidRDefault="00000000" w:rsidRPr="00000000" w14:paraId="0000003C">
      <w:pPr>
        <w:spacing w:after="240" w:lineRule="auto"/>
        <w:rPr>
          <w:b w:val="1"/>
        </w:rPr>
      </w:pPr>
      <w:r w:rsidDel="00000000" w:rsidR="00000000" w:rsidRPr="00000000">
        <w:rPr>
          <w:b w:val="1"/>
        </w:rPr>
        <w:drawing>
          <wp:inline distB="114300" distT="114300" distL="114300" distR="114300">
            <wp:extent cx="4652963" cy="2611267"/>
            <wp:effectExtent b="0" l="0" r="0" t="0"/>
            <wp:docPr id="1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652963" cy="261126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lineRule="auto"/>
        <w:rPr>
          <w:b w:val="1"/>
        </w:rPr>
      </w:pPr>
      <w:r w:rsidDel="00000000" w:rsidR="00000000" w:rsidRPr="00000000">
        <w:rPr>
          <w:b w:val="1"/>
        </w:rPr>
        <w:drawing>
          <wp:inline distB="114300" distT="114300" distL="114300" distR="114300">
            <wp:extent cx="5943600" cy="3340100"/>
            <wp:effectExtent b="0" l="0" r="0" t="0"/>
            <wp:docPr id="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lineRule="auto"/>
        <w:rPr>
          <w:b w:val="1"/>
        </w:rPr>
      </w:pPr>
      <w:r w:rsidDel="00000000" w:rsidR="00000000" w:rsidRPr="00000000">
        <w:rPr>
          <w:rtl w:val="0"/>
        </w:rPr>
      </w:r>
    </w:p>
    <w:p w:rsidR="00000000" w:rsidDel="00000000" w:rsidP="00000000" w:rsidRDefault="00000000" w:rsidRPr="00000000" w14:paraId="0000003F">
      <w:pPr>
        <w:spacing w:after="240" w:lineRule="auto"/>
        <w:rPr>
          <w:b w:val="1"/>
        </w:rPr>
      </w:pPr>
      <w:r w:rsidDel="00000000" w:rsidR="00000000" w:rsidRPr="00000000">
        <w:rPr>
          <w:b w:val="1"/>
          <w:rtl w:val="0"/>
        </w:rPr>
        <w:t xml:space="preserve">Day 5 - October 14, 2024</w:t>
      </w:r>
    </w:p>
    <w:p w:rsidR="00000000" w:rsidDel="00000000" w:rsidP="00000000" w:rsidRDefault="00000000" w:rsidRPr="00000000" w14:paraId="00000040">
      <w:pPr>
        <w:spacing w:after="240" w:before="240" w:lineRule="auto"/>
        <w:ind w:left="720" w:firstLine="0"/>
        <w:rPr>
          <w:b w:val="1"/>
        </w:rPr>
      </w:pPr>
      <w:r w:rsidDel="00000000" w:rsidR="00000000" w:rsidRPr="00000000">
        <w:rPr>
          <w:b w:val="1"/>
          <w:rtl w:val="0"/>
        </w:rPr>
        <w:t xml:space="preserve">ResNet and VGG16 Architectures</w:t>
      </w:r>
    </w:p>
    <w:p w:rsidR="00000000" w:rsidDel="00000000" w:rsidP="00000000" w:rsidRDefault="00000000" w:rsidRPr="00000000" w14:paraId="00000041">
      <w:pPr>
        <w:spacing w:after="240" w:before="240" w:lineRule="auto"/>
        <w:ind w:left="720" w:firstLine="0"/>
        <w:rPr/>
      </w:pPr>
      <w:r w:rsidDel="00000000" w:rsidR="00000000" w:rsidRPr="00000000">
        <w:rPr>
          <w:b w:val="1"/>
          <w:rtl w:val="0"/>
        </w:rPr>
        <w:t xml:space="preserve">ResNet Overview:</w:t>
        <w:br w:type="textWrapping"/>
      </w:r>
      <w:r w:rsidDel="00000000" w:rsidR="00000000" w:rsidRPr="00000000">
        <w:rPr>
          <w:rtl w:val="0"/>
        </w:rPr>
        <w:t xml:space="preserve">ResNet (Residual Network) is a CNN architecture designed to train very deep networks efficiently by introducing residual learning, which reduces the vanishing gradient problem. Skip connections allow inputs to bypass certain layers, leading to more effective training even in very deep models like ResNet-50 and ResNet-101.</w:t>
      </w:r>
    </w:p>
    <w:p w:rsidR="00000000" w:rsidDel="00000000" w:rsidP="00000000" w:rsidRDefault="00000000" w:rsidRPr="00000000" w14:paraId="00000042">
      <w:pPr>
        <w:spacing w:after="240" w:before="240" w:lineRule="auto"/>
        <w:ind w:left="720" w:firstLine="0"/>
        <w:rPr/>
      </w:pPr>
      <w:r w:rsidDel="00000000" w:rsidR="00000000" w:rsidRPr="00000000">
        <w:rPr>
          <w:b w:val="1"/>
          <w:rtl w:val="0"/>
        </w:rPr>
        <w:t xml:space="preserve">VGG16 Overview:</w:t>
        <w:br w:type="textWrapping"/>
      </w:r>
      <w:r w:rsidDel="00000000" w:rsidR="00000000" w:rsidRPr="00000000">
        <w:rPr>
          <w:rtl w:val="0"/>
        </w:rPr>
        <w:t xml:space="preserve">VGG16 is a deep learning architecture consisting of 16 layers with learnable parameters. It uses small convolution filters to learn detailed features while retaining high spatial resolution. Despite its effectiveness, it has a large number of parameters, making it resource-intensive.</w:t>
      </w:r>
    </w:p>
    <w:p w:rsidR="00000000" w:rsidDel="00000000" w:rsidP="00000000" w:rsidRDefault="00000000" w:rsidRPr="00000000" w14:paraId="00000043">
      <w:pPr>
        <w:spacing w:after="240" w:lineRule="auto"/>
        <w:rPr>
          <w:b w:val="1"/>
        </w:rPr>
      </w:pPr>
      <w:r w:rsidDel="00000000" w:rsidR="00000000" w:rsidRPr="00000000">
        <w:rPr>
          <w:rtl w:val="0"/>
        </w:rPr>
      </w:r>
    </w:p>
    <w:p w:rsidR="00000000" w:rsidDel="00000000" w:rsidP="00000000" w:rsidRDefault="00000000" w:rsidRPr="00000000" w14:paraId="00000044">
      <w:pPr>
        <w:spacing w:after="240" w:lineRule="auto"/>
        <w:rPr>
          <w:b w:val="1"/>
        </w:rPr>
      </w:pPr>
      <w:r w:rsidDel="00000000" w:rsidR="00000000" w:rsidRPr="00000000">
        <w:rPr>
          <w:b w:val="1"/>
          <w:rtl w:val="0"/>
        </w:rPr>
        <w:t xml:space="preserve">Day 6 - October 15, 2024</w:t>
      </w:r>
    </w:p>
    <w:p w:rsidR="00000000" w:rsidDel="00000000" w:rsidP="00000000" w:rsidRDefault="00000000" w:rsidRPr="00000000" w14:paraId="00000045">
      <w:pPr>
        <w:spacing w:after="240" w:before="240" w:lineRule="auto"/>
        <w:ind w:left="720" w:firstLine="0"/>
        <w:rPr>
          <w:b w:val="1"/>
        </w:rPr>
      </w:pPr>
      <w:r w:rsidDel="00000000" w:rsidR="00000000" w:rsidRPr="00000000">
        <w:rPr>
          <w:b w:val="1"/>
          <w:rtl w:val="0"/>
        </w:rPr>
        <w:t xml:space="preserve">Loading the VGG16 Model</w:t>
      </w:r>
    </w:p>
    <w:p w:rsidR="00000000" w:rsidDel="00000000" w:rsidP="00000000" w:rsidRDefault="00000000" w:rsidRPr="00000000" w14:paraId="00000046">
      <w:pPr>
        <w:spacing w:after="240" w:before="240" w:lineRule="auto"/>
        <w:ind w:left="720" w:firstLine="0"/>
        <w:rPr>
          <w:b w:val="1"/>
        </w:rPr>
      </w:pPr>
      <w:r w:rsidDel="00000000" w:rsidR="00000000" w:rsidRPr="00000000">
        <w:rPr>
          <w:b w:val="1"/>
          <w:rtl w:val="0"/>
        </w:rPr>
        <w:t xml:space="preserve">The VGG16 model was successfully loaded for further experimentation and application in image classification tasks.</w:t>
      </w:r>
    </w:p>
    <w:p w:rsidR="00000000" w:rsidDel="00000000" w:rsidP="00000000" w:rsidRDefault="00000000" w:rsidRPr="00000000" w14:paraId="00000047">
      <w:pPr>
        <w:spacing w:after="240" w:before="240" w:lineRule="auto"/>
        <w:rPr>
          <w:b w:val="1"/>
        </w:rPr>
      </w:pPr>
      <w:r w:rsidDel="00000000" w:rsidR="00000000" w:rsidRPr="00000000">
        <w:rPr>
          <w:rtl w:val="0"/>
        </w:rPr>
      </w:r>
    </w:p>
    <w:p w:rsidR="00000000" w:rsidDel="00000000" w:rsidP="00000000" w:rsidRDefault="00000000" w:rsidRPr="00000000" w14:paraId="00000048">
      <w:pPr>
        <w:spacing w:after="240" w:before="240" w:lineRule="auto"/>
        <w:rPr>
          <w:b w:val="1"/>
        </w:rPr>
      </w:pPr>
      <w:r w:rsidDel="00000000" w:rsidR="00000000" w:rsidRPr="00000000">
        <w:rPr>
          <w:b w:val="1"/>
        </w:rPr>
        <w:drawing>
          <wp:inline distB="114300" distT="114300" distL="114300" distR="114300">
            <wp:extent cx="5943600" cy="3340100"/>
            <wp:effectExtent b="0" l="0" r="0" t="0"/>
            <wp:docPr id="1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49">
      <w:pPr>
        <w:spacing w:after="240" w:before="240" w:lineRule="auto"/>
        <w:rPr>
          <w:b w:val="1"/>
        </w:rPr>
      </w:pPr>
      <w:r w:rsidDel="00000000" w:rsidR="00000000" w:rsidRPr="00000000">
        <w:rPr>
          <w:rtl w:val="0"/>
        </w:rPr>
      </w:r>
    </w:p>
    <w:p w:rsidR="00000000" w:rsidDel="00000000" w:rsidP="00000000" w:rsidRDefault="00000000" w:rsidRPr="00000000" w14:paraId="0000004A">
      <w:pPr>
        <w:spacing w:after="240" w:before="240" w:lineRule="auto"/>
        <w:rPr>
          <w:b w:val="1"/>
        </w:rPr>
      </w:pPr>
      <w:r w:rsidDel="00000000" w:rsidR="00000000" w:rsidRPr="00000000">
        <w:rPr>
          <w:rtl w:val="0"/>
        </w:rPr>
      </w:r>
    </w:p>
    <w:p w:rsidR="00000000" w:rsidDel="00000000" w:rsidP="00000000" w:rsidRDefault="00000000" w:rsidRPr="00000000" w14:paraId="0000004B">
      <w:pPr>
        <w:spacing w:after="240" w:before="240" w:lineRule="auto"/>
        <w:rPr>
          <w:b w:val="1"/>
        </w:rPr>
      </w:pPr>
      <w:r w:rsidDel="00000000" w:rsidR="00000000" w:rsidRPr="00000000">
        <w:rPr>
          <w:b w:val="1"/>
          <w:rtl w:val="0"/>
        </w:rPr>
        <w:t xml:space="preserve">October 16-October 17, 2024</w:t>
      </w:r>
    </w:p>
    <w:p w:rsidR="00000000" w:rsidDel="00000000" w:rsidP="00000000" w:rsidRDefault="00000000" w:rsidRPr="00000000" w14:paraId="0000004C">
      <w:pPr>
        <w:spacing w:after="240" w:before="240" w:lineRule="auto"/>
        <w:ind w:left="720" w:firstLine="0"/>
        <w:rPr>
          <w:b w:val="1"/>
        </w:rPr>
      </w:pPr>
      <w:r w:rsidDel="00000000" w:rsidR="00000000" w:rsidRPr="00000000">
        <w:rPr>
          <w:b w:val="1"/>
          <w:rtl w:val="0"/>
        </w:rPr>
        <w:t xml:space="preserve">Histogram of Oriented Gradients (HOG)</w:t>
      </w:r>
    </w:p>
    <w:p w:rsidR="00000000" w:rsidDel="00000000" w:rsidP="00000000" w:rsidRDefault="00000000" w:rsidRPr="00000000" w14:paraId="0000004D">
      <w:pPr>
        <w:spacing w:after="240" w:before="240" w:lineRule="auto"/>
        <w:ind w:left="720" w:firstLine="0"/>
        <w:rPr/>
      </w:pPr>
      <w:r w:rsidDel="00000000" w:rsidR="00000000" w:rsidRPr="00000000">
        <w:rPr>
          <w:b w:val="1"/>
          <w:rtl w:val="0"/>
        </w:rPr>
        <w:t xml:space="preserve">Overview:</w:t>
        <w:br w:type="textWrapping"/>
      </w:r>
      <w:r w:rsidDel="00000000" w:rsidR="00000000" w:rsidRPr="00000000">
        <w:rPr>
          <w:rtl w:val="0"/>
        </w:rPr>
        <w:t xml:space="preserve">HOG is a feature extraction technique widely used in object detection. It captures the shape and structure of objects by analyzing the gradient orientations in localized parts of an image.</w:t>
      </w:r>
    </w:p>
    <w:p w:rsidR="00000000" w:rsidDel="00000000" w:rsidP="00000000" w:rsidRDefault="00000000" w:rsidRPr="00000000" w14:paraId="0000004E">
      <w:pPr>
        <w:spacing w:after="240" w:before="240" w:lineRule="auto"/>
        <w:ind w:left="720" w:firstLine="0"/>
        <w:rPr>
          <w:b w:val="1"/>
        </w:rPr>
      </w:pPr>
      <w:r w:rsidDel="00000000" w:rsidR="00000000" w:rsidRPr="00000000">
        <w:rPr>
          <w:b w:val="1"/>
          <w:rtl w:val="0"/>
        </w:rPr>
        <w:t xml:space="preserve">Steps to Compute HOG:</w:t>
      </w:r>
    </w:p>
    <w:p w:rsidR="00000000" w:rsidDel="00000000" w:rsidP="00000000" w:rsidRDefault="00000000" w:rsidRPr="00000000" w14:paraId="0000004F">
      <w:pPr>
        <w:numPr>
          <w:ilvl w:val="0"/>
          <w:numId w:val="6"/>
        </w:numPr>
        <w:spacing w:after="0" w:afterAutospacing="0" w:before="240" w:lineRule="auto"/>
        <w:ind w:left="1440" w:hanging="360"/>
        <w:rPr/>
      </w:pPr>
      <w:r w:rsidDel="00000000" w:rsidR="00000000" w:rsidRPr="00000000">
        <w:rPr>
          <w:rtl w:val="0"/>
        </w:rPr>
        <w:t xml:space="preserve">Preprocessing: Resize the image and normalize it.</w:t>
      </w:r>
    </w:p>
    <w:p w:rsidR="00000000" w:rsidDel="00000000" w:rsidP="00000000" w:rsidRDefault="00000000" w:rsidRPr="00000000" w14:paraId="00000050">
      <w:pPr>
        <w:numPr>
          <w:ilvl w:val="0"/>
          <w:numId w:val="6"/>
        </w:numPr>
        <w:spacing w:after="0" w:afterAutospacing="0" w:before="0" w:beforeAutospacing="0" w:lineRule="auto"/>
        <w:ind w:left="1440" w:hanging="360"/>
        <w:rPr/>
      </w:pPr>
      <w:r w:rsidDel="00000000" w:rsidR="00000000" w:rsidRPr="00000000">
        <w:rPr>
          <w:rtl w:val="0"/>
        </w:rPr>
        <w:t xml:space="preserve">Gradient Calculation: Compute the image gradient using methods like the Sobel operator.</w:t>
      </w:r>
    </w:p>
    <w:p w:rsidR="00000000" w:rsidDel="00000000" w:rsidP="00000000" w:rsidRDefault="00000000" w:rsidRPr="00000000" w14:paraId="00000051">
      <w:pPr>
        <w:numPr>
          <w:ilvl w:val="0"/>
          <w:numId w:val="6"/>
        </w:numPr>
        <w:spacing w:after="0" w:afterAutospacing="0" w:before="0" w:beforeAutospacing="0" w:lineRule="auto"/>
        <w:ind w:left="1440" w:hanging="360"/>
        <w:rPr/>
      </w:pPr>
      <w:r w:rsidDel="00000000" w:rsidR="00000000" w:rsidRPr="00000000">
        <w:rPr>
          <w:rtl w:val="0"/>
        </w:rPr>
        <w:t xml:space="preserve">Cell Division: Divide the image into cells (e.g., 8x8 pixels).</w:t>
      </w:r>
    </w:p>
    <w:p w:rsidR="00000000" w:rsidDel="00000000" w:rsidP="00000000" w:rsidRDefault="00000000" w:rsidRPr="00000000" w14:paraId="00000052">
      <w:pPr>
        <w:numPr>
          <w:ilvl w:val="0"/>
          <w:numId w:val="6"/>
        </w:numPr>
        <w:spacing w:after="0" w:afterAutospacing="0" w:before="0" w:beforeAutospacing="0" w:lineRule="auto"/>
        <w:ind w:left="1440" w:hanging="360"/>
        <w:rPr/>
      </w:pPr>
      <w:r w:rsidDel="00000000" w:rsidR="00000000" w:rsidRPr="00000000">
        <w:rPr>
          <w:rtl w:val="0"/>
        </w:rPr>
        <w:t xml:space="preserve">Histogram Creation: Create a histogram of gradient directions for each cell.</w:t>
      </w:r>
    </w:p>
    <w:p w:rsidR="00000000" w:rsidDel="00000000" w:rsidP="00000000" w:rsidRDefault="00000000" w:rsidRPr="00000000" w14:paraId="00000053">
      <w:pPr>
        <w:numPr>
          <w:ilvl w:val="0"/>
          <w:numId w:val="6"/>
        </w:numPr>
        <w:spacing w:after="0" w:afterAutospacing="0" w:before="0" w:beforeAutospacing="0" w:lineRule="auto"/>
        <w:ind w:left="1440" w:hanging="360"/>
        <w:rPr/>
      </w:pPr>
      <w:r w:rsidDel="00000000" w:rsidR="00000000" w:rsidRPr="00000000">
        <w:rPr>
          <w:rtl w:val="0"/>
        </w:rPr>
        <w:t xml:space="preserve">Block Normalization: Group neighboring cells into blocks for normalization.</w:t>
      </w:r>
    </w:p>
    <w:p w:rsidR="00000000" w:rsidDel="00000000" w:rsidP="00000000" w:rsidRDefault="00000000" w:rsidRPr="00000000" w14:paraId="00000054">
      <w:pPr>
        <w:numPr>
          <w:ilvl w:val="0"/>
          <w:numId w:val="6"/>
        </w:numPr>
        <w:spacing w:after="240" w:before="0" w:beforeAutospacing="0" w:lineRule="auto"/>
        <w:ind w:left="1440" w:hanging="360"/>
        <w:rPr/>
      </w:pPr>
      <w:r w:rsidDel="00000000" w:rsidR="00000000" w:rsidRPr="00000000">
        <w:rPr>
          <w:rtl w:val="0"/>
        </w:rPr>
        <w:t xml:space="preserve">HOG Descriptor: Concatenate the histograms from all blocks into a feature vector.</w:t>
      </w:r>
    </w:p>
    <w:p w:rsidR="00000000" w:rsidDel="00000000" w:rsidP="00000000" w:rsidRDefault="00000000" w:rsidRPr="00000000" w14:paraId="00000055">
      <w:pPr>
        <w:spacing w:after="240" w:before="240" w:lineRule="auto"/>
        <w:rPr>
          <w:b w:val="1"/>
        </w:rPr>
      </w:pPr>
      <w:r w:rsidDel="00000000" w:rsidR="00000000" w:rsidRPr="00000000">
        <w:rPr>
          <w:b w:val="1"/>
        </w:rPr>
        <w:drawing>
          <wp:inline distB="114300" distT="114300" distL="114300" distR="114300">
            <wp:extent cx="5119688" cy="2879824"/>
            <wp:effectExtent b="0" l="0" r="0" t="0"/>
            <wp:docPr id="1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119688" cy="287982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color w:val="1155cc"/>
          <w:u w:val="single"/>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167313" cy="2903755"/>
            <wp:effectExtent b="0" l="0" r="0" t="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167313" cy="290375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spacing w:after="240" w:before="240" w:lineRule="auto"/>
        <w:rPr>
          <w:b w:val="1"/>
        </w:rPr>
      </w:pPr>
      <w:r w:rsidDel="00000000" w:rsidR="00000000" w:rsidRPr="00000000">
        <w:rPr>
          <w:rtl w:val="0"/>
        </w:rPr>
      </w:r>
    </w:p>
    <w:p w:rsidR="00000000" w:rsidDel="00000000" w:rsidP="00000000" w:rsidRDefault="00000000" w:rsidRPr="00000000" w14:paraId="0000005C">
      <w:pPr>
        <w:spacing w:after="240" w:before="240" w:lineRule="auto"/>
        <w:rPr>
          <w:b w:val="1"/>
        </w:rPr>
      </w:pPr>
      <w:r w:rsidDel="00000000" w:rsidR="00000000" w:rsidRPr="00000000">
        <w:rPr>
          <w:rtl w:val="0"/>
        </w:rPr>
      </w:r>
    </w:p>
    <w:p w:rsidR="00000000" w:rsidDel="00000000" w:rsidP="00000000" w:rsidRDefault="00000000" w:rsidRPr="00000000" w14:paraId="0000005D">
      <w:pPr>
        <w:spacing w:after="240" w:before="240" w:lineRule="auto"/>
        <w:rPr>
          <w:b w:val="1"/>
        </w:rPr>
      </w:pPr>
      <w:r w:rsidDel="00000000" w:rsidR="00000000" w:rsidRPr="00000000">
        <w:rPr>
          <w:rtl w:val="0"/>
        </w:rPr>
      </w:r>
    </w:p>
    <w:p w:rsidR="00000000" w:rsidDel="00000000" w:rsidP="00000000" w:rsidRDefault="00000000" w:rsidRPr="00000000" w14:paraId="0000005E">
      <w:pPr>
        <w:spacing w:after="240" w:before="240" w:lineRule="auto"/>
        <w:rPr>
          <w:b w:val="1"/>
        </w:rPr>
      </w:pPr>
      <w:r w:rsidDel="00000000" w:rsidR="00000000" w:rsidRPr="00000000">
        <w:rPr>
          <w:rtl w:val="0"/>
        </w:rPr>
      </w:r>
    </w:p>
    <w:p w:rsidR="00000000" w:rsidDel="00000000" w:rsidP="00000000" w:rsidRDefault="00000000" w:rsidRPr="00000000" w14:paraId="0000005F">
      <w:pPr>
        <w:spacing w:after="240" w:before="240" w:lineRule="auto"/>
        <w:rPr>
          <w:b w:val="1"/>
        </w:rPr>
      </w:pPr>
      <w:r w:rsidDel="00000000" w:rsidR="00000000" w:rsidRPr="00000000">
        <w:rPr>
          <w:rtl w:val="0"/>
        </w:rPr>
      </w:r>
    </w:p>
    <w:p w:rsidR="00000000" w:rsidDel="00000000" w:rsidP="00000000" w:rsidRDefault="00000000" w:rsidRPr="00000000" w14:paraId="00000060">
      <w:pPr>
        <w:spacing w:after="240" w:before="240" w:lineRule="auto"/>
        <w:rPr>
          <w:b w:val="1"/>
        </w:rPr>
      </w:pPr>
      <w:r w:rsidDel="00000000" w:rsidR="00000000" w:rsidRPr="00000000">
        <w:rPr>
          <w:rtl w:val="0"/>
        </w:rPr>
      </w:r>
    </w:p>
    <w:p w:rsidR="00000000" w:rsidDel="00000000" w:rsidP="00000000" w:rsidRDefault="00000000" w:rsidRPr="00000000" w14:paraId="00000061">
      <w:pPr>
        <w:spacing w:after="240" w:before="240" w:lineRule="auto"/>
        <w:rPr>
          <w:b w:val="1"/>
        </w:rPr>
      </w:pPr>
      <w:r w:rsidDel="00000000" w:rsidR="00000000" w:rsidRPr="00000000">
        <w:rPr>
          <w:rtl w:val="0"/>
        </w:rPr>
      </w:r>
    </w:p>
    <w:p w:rsidR="00000000" w:rsidDel="00000000" w:rsidP="00000000" w:rsidRDefault="00000000" w:rsidRPr="00000000" w14:paraId="00000062">
      <w:pPr>
        <w:spacing w:after="240" w:before="240" w:lineRule="auto"/>
        <w:rPr>
          <w:b w:val="1"/>
        </w:rPr>
      </w:pPr>
      <w:r w:rsidDel="00000000" w:rsidR="00000000" w:rsidRPr="00000000">
        <w:rPr>
          <w:rtl w:val="0"/>
        </w:rPr>
      </w:r>
    </w:p>
    <w:p w:rsidR="00000000" w:rsidDel="00000000" w:rsidP="00000000" w:rsidRDefault="00000000" w:rsidRPr="00000000" w14:paraId="00000063">
      <w:pPr>
        <w:spacing w:after="240" w:before="240" w:lineRule="auto"/>
        <w:rPr>
          <w:b w:val="1"/>
        </w:rPr>
      </w:pPr>
      <w:r w:rsidDel="00000000" w:rsidR="00000000" w:rsidRPr="00000000">
        <w:rPr>
          <w:b w:val="1"/>
          <w:rtl w:val="0"/>
        </w:rPr>
        <w:t xml:space="preserve">October 21, 2024</w:t>
      </w:r>
    </w:p>
    <w:p w:rsidR="00000000" w:rsidDel="00000000" w:rsidP="00000000" w:rsidRDefault="00000000" w:rsidRPr="00000000" w14:paraId="00000064">
      <w:pPr>
        <w:spacing w:after="240" w:before="240" w:lineRule="auto"/>
        <w:ind w:left="720" w:firstLine="0"/>
        <w:rPr>
          <w:b w:val="1"/>
        </w:rPr>
      </w:pPr>
      <w:r w:rsidDel="00000000" w:rsidR="00000000" w:rsidRPr="00000000">
        <w:rPr>
          <w:b w:val="1"/>
          <w:rtl w:val="0"/>
        </w:rPr>
        <w:t xml:space="preserve">Edge detection via Sobel Edge Detection</w:t>
      </w:r>
    </w:p>
    <w:p w:rsidR="00000000" w:rsidDel="00000000" w:rsidP="00000000" w:rsidRDefault="00000000" w:rsidRPr="00000000" w14:paraId="00000065">
      <w:pPr>
        <w:spacing w:after="240" w:before="240" w:lineRule="auto"/>
        <w:ind w:left="720" w:firstLine="0"/>
        <w:rPr/>
      </w:pPr>
      <w:r w:rsidDel="00000000" w:rsidR="00000000" w:rsidRPr="00000000">
        <w:rPr>
          <w:b w:val="1"/>
          <w:rtl w:val="0"/>
        </w:rPr>
        <w:t xml:space="preserve">Overview:</w:t>
        <w:br w:type="textWrapping"/>
      </w:r>
      <w:r w:rsidDel="00000000" w:rsidR="00000000" w:rsidRPr="00000000">
        <w:rPr>
          <w:rtl w:val="0"/>
        </w:rPr>
        <w:t xml:space="preserve">Studied various edge extraction techniques and learned about sobel edge detection and implemented it</w:t>
      </w:r>
    </w:p>
    <w:p w:rsidR="00000000" w:rsidDel="00000000" w:rsidP="00000000" w:rsidRDefault="00000000" w:rsidRPr="00000000" w14:paraId="00000066">
      <w:pPr>
        <w:spacing w:after="240" w:before="240" w:lineRule="auto"/>
        <w:ind w:left="720" w:firstLine="0"/>
        <w:rPr/>
      </w:pPr>
      <w:r w:rsidDel="00000000" w:rsidR="00000000" w:rsidRPr="00000000">
        <w:rPr/>
        <w:drawing>
          <wp:inline distB="114300" distT="114300" distL="114300" distR="114300">
            <wp:extent cx="5943600" cy="2870200"/>
            <wp:effectExtent b="0" l="0" r="0" t="0"/>
            <wp:docPr id="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ind w:left="720" w:firstLine="0"/>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spacing w:after="240" w:before="240" w:lineRule="auto"/>
        <w:ind w:left="720" w:firstLine="0"/>
        <w:rPr/>
      </w:pPr>
      <w:r w:rsidDel="00000000" w:rsidR="00000000" w:rsidRPr="00000000">
        <w:rPr/>
        <w:drawing>
          <wp:inline distB="114300" distT="114300" distL="114300" distR="114300">
            <wp:extent cx="5872163" cy="2832333"/>
            <wp:effectExtent b="0" l="0" r="0" t="0"/>
            <wp:docPr id="1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872163" cy="283233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rPr>
          <w:b w:val="1"/>
        </w:rPr>
      </w:pPr>
      <w:r w:rsidDel="00000000" w:rsidR="00000000" w:rsidRPr="00000000">
        <w:rPr>
          <w:b w:val="1"/>
          <w:rtl w:val="0"/>
        </w:rPr>
        <w:t xml:space="preserve">October 22, 2024</w:t>
      </w:r>
    </w:p>
    <w:p w:rsidR="00000000" w:rsidDel="00000000" w:rsidP="00000000" w:rsidRDefault="00000000" w:rsidRPr="00000000" w14:paraId="0000006B">
      <w:pPr>
        <w:spacing w:after="240" w:before="240" w:lineRule="auto"/>
        <w:ind w:left="720" w:firstLine="0"/>
        <w:rPr>
          <w:b w:val="1"/>
        </w:rPr>
      </w:pPr>
      <w:r w:rsidDel="00000000" w:rsidR="00000000" w:rsidRPr="00000000">
        <w:rPr>
          <w:b w:val="1"/>
          <w:rtl w:val="0"/>
        </w:rPr>
        <w:t xml:space="preserve">Learned about Local Binary Points</w:t>
      </w:r>
    </w:p>
    <w:p w:rsidR="00000000" w:rsidDel="00000000" w:rsidP="00000000" w:rsidRDefault="00000000" w:rsidRPr="00000000" w14:paraId="0000006C">
      <w:pPr>
        <w:spacing w:after="240" w:before="240" w:lineRule="auto"/>
        <w:ind w:left="720" w:firstLine="0"/>
        <w:rPr>
          <w:b w:val="1"/>
        </w:rPr>
      </w:pPr>
      <w:r w:rsidDel="00000000" w:rsidR="00000000" w:rsidRPr="00000000">
        <w:rPr>
          <w:b w:val="1"/>
          <w:rtl w:val="0"/>
        </w:rPr>
        <w:t xml:space="preserve">Overview:</w:t>
      </w:r>
    </w:p>
    <w:p w:rsidR="00000000" w:rsidDel="00000000" w:rsidP="00000000" w:rsidRDefault="00000000" w:rsidRPr="00000000" w14:paraId="0000006D">
      <w:pPr>
        <w:spacing w:after="240" w:before="240" w:lineRule="auto"/>
        <w:ind w:left="720" w:firstLine="0"/>
        <w:rPr/>
      </w:pPr>
      <w:r w:rsidDel="00000000" w:rsidR="00000000" w:rsidRPr="00000000">
        <w:rPr>
          <w:rtl w:val="0"/>
        </w:rPr>
        <w:t xml:space="preserve">Local Binary Pattern (LBP): Overview of LBP as a texture analysis technique, encoding spatial structure to enhance feature extraction</w:t>
      </w:r>
    </w:p>
    <w:p w:rsidR="00000000" w:rsidDel="00000000" w:rsidP="00000000" w:rsidRDefault="00000000" w:rsidRPr="00000000" w14:paraId="0000006E">
      <w:pPr>
        <w:spacing w:after="240" w:before="240" w:lineRule="auto"/>
        <w:ind w:left="720" w:firstLine="0"/>
        <w:rPr/>
      </w:pPr>
      <w:r w:rsidDel="00000000" w:rsidR="00000000" w:rsidRPr="00000000">
        <w:rPr>
          <w:rtl w:val="0"/>
        </w:rPr>
      </w:r>
    </w:p>
    <w:p w:rsidR="00000000" w:rsidDel="00000000" w:rsidP="00000000" w:rsidRDefault="00000000" w:rsidRPr="00000000" w14:paraId="0000006F">
      <w:pPr>
        <w:spacing w:after="240" w:before="240" w:lineRule="auto"/>
        <w:rPr>
          <w:b w:val="1"/>
        </w:rPr>
      </w:pPr>
      <w:r w:rsidDel="00000000" w:rsidR="00000000" w:rsidRPr="00000000">
        <w:rPr>
          <w:b w:val="1"/>
          <w:rtl w:val="0"/>
        </w:rPr>
        <w:t xml:space="preserve">October 23 and October 25, 2024</w:t>
      </w:r>
    </w:p>
    <w:p w:rsidR="00000000" w:rsidDel="00000000" w:rsidP="00000000" w:rsidRDefault="00000000" w:rsidRPr="00000000" w14:paraId="00000070">
      <w:pPr>
        <w:spacing w:after="240" w:before="240" w:lineRule="auto"/>
        <w:ind w:left="0" w:firstLine="720"/>
        <w:rPr>
          <w:b w:val="1"/>
        </w:rPr>
      </w:pPr>
      <w:r w:rsidDel="00000000" w:rsidR="00000000" w:rsidRPr="00000000">
        <w:rPr>
          <w:b w:val="1"/>
          <w:rtl w:val="0"/>
        </w:rPr>
        <w:t xml:space="preserve">Local Binary Points implementation</w:t>
      </w:r>
    </w:p>
    <w:p w:rsidR="00000000" w:rsidDel="00000000" w:rsidP="00000000" w:rsidRDefault="00000000" w:rsidRPr="00000000" w14:paraId="00000071">
      <w:pPr>
        <w:spacing w:after="240" w:before="240" w:lineRule="auto"/>
        <w:ind w:left="720" w:firstLine="0"/>
        <w:rPr>
          <w:b w:val="1"/>
        </w:rPr>
      </w:pPr>
      <w:r w:rsidDel="00000000" w:rsidR="00000000" w:rsidRPr="00000000">
        <w:rPr>
          <w:b w:val="1"/>
          <w:rtl w:val="0"/>
        </w:rPr>
        <w:t xml:space="preserve">Overview:</w:t>
      </w:r>
    </w:p>
    <w:p w:rsidR="00000000" w:rsidDel="00000000" w:rsidP="00000000" w:rsidRDefault="00000000" w:rsidRPr="00000000" w14:paraId="00000072">
      <w:pPr>
        <w:spacing w:after="240" w:before="240" w:lineRule="auto"/>
        <w:ind w:left="720" w:firstLine="0"/>
        <w:rPr/>
      </w:pPr>
      <w:r w:rsidDel="00000000" w:rsidR="00000000" w:rsidRPr="00000000">
        <w:rPr>
          <w:rtl w:val="0"/>
        </w:rPr>
        <w:t xml:space="preserve">Local Binary Pattern (LBP): Overview of LBP as a texture analysis technique, encoding spatial structure to enhance feature extraction and implemented LBP</w:t>
      </w:r>
    </w:p>
    <w:p w:rsidR="00000000" w:rsidDel="00000000" w:rsidP="00000000" w:rsidRDefault="00000000" w:rsidRPr="00000000" w14:paraId="00000073">
      <w:pPr>
        <w:spacing w:after="240" w:before="240" w:lineRule="auto"/>
        <w:rPr>
          <w:ins w:author="Shri Narayan Pandey" w:id="0" w:date="2024-10-30T19:39:17Z"/>
        </w:rPr>
      </w:pPr>
      <w:ins w:author="Shri Narayan Pandey" w:id="0" w:date="2024-10-30T19:39:17Z">
        <w:r w:rsidDel="00000000" w:rsidR="00000000" w:rsidRPr="00000000">
          <w:rPr>
            <w:rtl w:val="0"/>
          </w:rPr>
        </w:r>
      </w:ins>
    </w:p>
    <w:p w:rsidR="00000000" w:rsidDel="00000000" w:rsidP="00000000" w:rsidRDefault="00000000" w:rsidRPr="00000000" w14:paraId="00000074">
      <w:pPr>
        <w:spacing w:after="240" w:before="240" w:lineRule="auto"/>
        <w:rPr>
          <w:ins w:author="Shri Narayan Pandey" w:id="0" w:date="2024-10-30T19:39:17Z"/>
        </w:rPr>
      </w:pPr>
      <w:ins w:author="Shri Narayan Pandey" w:id="0" w:date="2024-10-30T19:39:17Z">
        <w:r w:rsidDel="00000000" w:rsidR="00000000" w:rsidRPr="00000000">
          <w:rPr>
            <w:rtl w:val="0"/>
          </w:rPr>
        </w:r>
      </w:ins>
    </w:p>
    <w:p w:rsidR="00000000" w:rsidDel="00000000" w:rsidP="00000000" w:rsidRDefault="00000000" w:rsidRPr="00000000" w14:paraId="00000075">
      <w:pPr>
        <w:spacing w:after="240" w:before="240" w:lineRule="auto"/>
        <w:rPr>
          <w:ins w:author="Shri Narayan Pandey" w:id="0" w:date="2024-10-30T19:39:17Z"/>
        </w:rPr>
      </w:pPr>
      <w:ins w:author="Shri Narayan Pandey" w:id="0" w:date="2024-10-30T19:39:17Z">
        <w:r w:rsidDel="00000000" w:rsidR="00000000" w:rsidRPr="00000000">
          <w:rPr>
            <w:rtl w:val="0"/>
          </w:rPr>
        </w:r>
      </w:ins>
    </w:p>
    <w:p w:rsidR="00000000" w:rsidDel="00000000" w:rsidP="00000000" w:rsidRDefault="00000000" w:rsidRPr="00000000" w14:paraId="00000076">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b w:val="1"/>
            <w:rPrChange w:author="Shri Narayan Pandey" w:id="1" w:date="2024-10-30T19:39:17Z">
              <w:rPr/>
            </w:rPrChange>
          </w:rPr>
          <w:drawing>
            <wp:inline distB="114300" distT="114300" distL="114300" distR="114300">
              <wp:extent cx="5943600" cy="3340100"/>
              <wp:effectExtent b="0" l="0" r="0" t="0"/>
              <wp:docPr id="10"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ins>
    </w:p>
    <w:p w:rsidR="00000000" w:rsidDel="00000000" w:rsidP="00000000" w:rsidRDefault="00000000" w:rsidRPr="00000000" w14:paraId="00000077">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8">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9">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A">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B">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C">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D">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E">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7F">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80">
      <w:pPr>
        <w:spacing w:after="240" w:before="240" w:lineRule="auto"/>
        <w:rPr>
          <w:ins w:author="Shri Narayan Pandey" w:id="0" w:date="2024-10-30T19:39:17Z"/>
          <w:b w:val="1"/>
          <w:rPrChange w:author="Shri Narayan Pandey" w:id="1" w:date="2024-10-30T19:39:17Z">
            <w:rPr/>
          </w:rPrChange>
        </w:rPr>
      </w:pPr>
      <w:ins w:author="Shri Narayan Pandey" w:id="0" w:date="2024-10-30T19:39:17Z">
        <w:r w:rsidDel="00000000" w:rsidR="00000000" w:rsidRPr="00000000">
          <w:rPr>
            <w:rtl w:val="0"/>
          </w:rPr>
        </w:r>
      </w:ins>
    </w:p>
    <w:p w:rsidR="00000000" w:rsidDel="00000000" w:rsidP="00000000" w:rsidRDefault="00000000" w:rsidRPr="00000000" w14:paraId="00000081">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October 28 , October 29 and October 30 , 2024</w:t>
      </w:r>
    </w:p>
    <w:p w:rsidR="00000000" w:rsidDel="00000000" w:rsidP="00000000" w:rsidRDefault="00000000" w:rsidRPr="00000000" w14:paraId="00000082">
      <w:pPr>
        <w:spacing w:after="240" w:before="240" w:lineRule="auto"/>
        <w:ind w:firstLine="72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Mean Variance Median Binary Points</w:t>
      </w:r>
    </w:p>
    <w:p w:rsidR="00000000" w:rsidDel="00000000" w:rsidP="00000000" w:rsidRDefault="00000000" w:rsidRPr="00000000" w14:paraId="00000083">
      <w:pPr>
        <w:spacing w:after="240" w:before="240" w:lineRule="auto"/>
        <w:ind w:left="72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Overview:</w:t>
      </w:r>
    </w:p>
    <w:p w:rsidR="00000000" w:rsidDel="00000000" w:rsidP="00000000" w:rsidRDefault="00000000" w:rsidRPr="00000000" w14:paraId="00000084">
      <w:pPr>
        <w:spacing w:after="240" w:before="240" w:lineRule="auto"/>
        <w:ind w:left="720" w:firstLine="0"/>
        <w:rPr>
          <w:b w:val="1"/>
          <w:rPrChange w:author="Shri Narayan Pandey" w:id="1" w:date="2024-10-30T19:39:17Z">
            <w:rPr/>
          </w:rPrChange>
        </w:rPr>
      </w:pPr>
      <w:r w:rsidDel="00000000" w:rsidR="00000000" w:rsidRPr="00000000">
        <w:rPr>
          <w:b w:val="1"/>
          <w:rtl w:val="0"/>
          <w:rPrChange w:author="Shri Narayan Pandey" w:id="1" w:date="2024-10-30T19:39:17Z">
            <w:rPr/>
          </w:rPrChange>
        </w:rPr>
        <w:t xml:space="preserve">A traditional technique used for texture classification and feature extraction in face recognition. This method computes the mean, variance, and median of the pixel intensities in a local neighborhood.</w:t>
      </w:r>
    </w:p>
    <w:p w:rsidR="00000000" w:rsidDel="00000000" w:rsidP="00000000" w:rsidRDefault="00000000" w:rsidRPr="00000000" w14:paraId="00000085">
      <w:pPr>
        <w:spacing w:after="240" w:before="240" w:lineRule="auto"/>
        <w:ind w:left="720" w:firstLine="0"/>
        <w:rPr>
          <w:b w:val="1"/>
          <w:rPrChange w:author="Shri Narayan Pandey" w:id="1" w:date="2024-10-30T19:39:17Z">
            <w:rPr/>
          </w:rPrChange>
        </w:rPr>
      </w:pPr>
      <w:r w:rsidDel="00000000" w:rsidR="00000000" w:rsidRPr="00000000">
        <w:rPr>
          <w:b w:val="1"/>
          <w:rtl w:val="0"/>
          <w:rPrChange w:author="Shri Narayan Pandey" w:id="1" w:date="2024-10-30T19:39:17Z">
            <w:rPr/>
          </w:rPrChange>
        </w:rPr>
        <w:t xml:space="preserve">We Implemented MVMBP including  Mean Binary Point , Variance binary Point , Binary Median Point</w:t>
      </w:r>
    </w:p>
    <w:p w:rsidR="00000000" w:rsidDel="00000000" w:rsidP="00000000" w:rsidRDefault="00000000" w:rsidRPr="00000000" w14:paraId="00000086">
      <w:pPr>
        <w:spacing w:after="240" w:before="240" w:lineRule="auto"/>
        <w:ind w:left="720" w:firstLine="0"/>
        <w:rPr>
          <w:b w:val="1"/>
          <w:rPrChange w:author="Shri Narayan Pandey" w:id="1" w:date="2024-10-30T19:39:17Z">
            <w:rPr/>
          </w:rPrChange>
        </w:rPr>
      </w:pPr>
      <w:r w:rsidDel="00000000" w:rsidR="00000000" w:rsidRPr="00000000">
        <w:rPr>
          <w:b w:val="1"/>
          <w:rtl w:val="0"/>
          <w:rPrChange w:author="Shri Narayan Pandey" w:id="1" w:date="2024-10-30T19:39:17Z">
            <w:rPr/>
          </w:rPrChange>
        </w:rPr>
        <w:t xml:space="preserve">Variance Based Binary Points:</w:t>
      </w:r>
    </w:p>
    <w:p w:rsidR="00000000" w:rsidDel="00000000" w:rsidP="00000000" w:rsidRDefault="00000000" w:rsidRPr="00000000" w14:paraId="00000087">
      <w:pPr>
        <w:spacing w:after="240" w:before="240" w:lineRule="auto"/>
        <w:ind w:left="720" w:firstLine="0"/>
        <w:rPr>
          <w:b w:val="1"/>
          <w:rPrChange w:author="Shri Narayan Pandey" w:id="1" w:date="2024-10-30T19:39:17Z">
            <w:rPr/>
          </w:rPrChange>
        </w:rPr>
      </w:pPr>
      <w:r w:rsidDel="00000000" w:rsidR="00000000" w:rsidRPr="00000000">
        <w:rPr>
          <w:b w:val="1"/>
          <w:rPrChange w:author="Shri Narayan Pandey" w:id="1" w:date="2024-10-30T19:39:17Z">
            <w:rPr/>
          </w:rPrChange>
        </w:rPr>
        <w:drawing>
          <wp:inline distB="114300" distT="114300" distL="114300" distR="114300">
            <wp:extent cx="5557838" cy="2981325"/>
            <wp:effectExtent b="0" l="0" r="0" t="0"/>
            <wp:docPr id="2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557838"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ind w:left="0" w:firstLine="0"/>
        <w:rPr>
          <w:b w:val="1"/>
          <w:rPrChange w:author="Shri Narayan Pandey" w:id="1" w:date="2024-10-30T19:39:17Z">
            <w:rPr/>
          </w:rPrChange>
        </w:rPr>
      </w:pPr>
      <w:r w:rsidDel="00000000" w:rsidR="00000000" w:rsidRPr="00000000">
        <w:rPr>
          <w:b w:val="1"/>
          <w:rtl w:val="0"/>
          <w:rPrChange w:author="Shri Narayan Pandey" w:id="1" w:date="2024-10-30T19:39:17Z">
            <w:rPr/>
          </w:rPrChange>
        </w:rPr>
        <w:t xml:space="preserve">Mean Based Binary Points</w:t>
      </w:r>
    </w:p>
    <w:p w:rsidR="00000000" w:rsidDel="00000000" w:rsidP="00000000" w:rsidRDefault="00000000" w:rsidRPr="00000000" w14:paraId="00000089">
      <w:pPr>
        <w:spacing w:after="240" w:before="240" w:lineRule="auto"/>
        <w:ind w:left="0" w:firstLine="0"/>
        <w:rPr>
          <w:b w:val="1"/>
          <w:rPrChange w:author="Shri Narayan Pandey" w:id="1" w:date="2024-10-30T19:39:17Z">
            <w:rPr/>
          </w:rPrChange>
        </w:rPr>
      </w:pPr>
      <w:r w:rsidDel="00000000" w:rsidR="00000000" w:rsidRPr="00000000">
        <w:rPr>
          <w:b w:val="1"/>
          <w:rPrChange w:author="Shri Narayan Pandey" w:id="1" w:date="2024-10-30T19:39:17Z">
            <w:rPr/>
          </w:rPrChange>
        </w:rPr>
        <w:drawing>
          <wp:inline distB="114300" distT="114300" distL="114300" distR="114300">
            <wp:extent cx="5943600" cy="3340100"/>
            <wp:effectExtent b="0" l="0" r="0" t="0"/>
            <wp:docPr id="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40" w:lineRule="auto"/>
        <w:ind w:left="0" w:firstLine="0"/>
        <w:rPr>
          <w:b w:val="1"/>
          <w:rPrChange w:author="Shri Narayan Pandey" w:id="1" w:date="2024-10-30T19:39:17Z">
            <w:rPr/>
          </w:rPrChange>
        </w:rPr>
      </w:pPr>
      <w:r w:rsidDel="00000000" w:rsidR="00000000" w:rsidRPr="00000000">
        <w:rPr>
          <w:b w:val="1"/>
          <w:rtl w:val="0"/>
          <w:rPrChange w:author="Shri Narayan Pandey" w:id="1" w:date="2024-10-30T19:39:17Z">
            <w:rPr/>
          </w:rPrChange>
        </w:rPr>
        <w:t xml:space="preserve">Variance Based Binary Points:</w:t>
      </w:r>
    </w:p>
    <w:p w:rsidR="00000000" w:rsidDel="00000000" w:rsidP="00000000" w:rsidRDefault="00000000" w:rsidRPr="00000000" w14:paraId="0000008B">
      <w:pPr>
        <w:spacing w:after="240" w:before="240" w:lineRule="auto"/>
        <w:ind w:left="0" w:firstLine="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5943600" cy="3340100"/>
            <wp:effectExtent b="0" l="0" r="0" t="0"/>
            <wp:docPr id="8"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8D">
      <w:pPr>
        <w:spacing w:after="240" w:before="240" w:lineRule="auto"/>
        <w:ind w:left="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MVMBP:</w:t>
      </w:r>
    </w:p>
    <w:p w:rsidR="00000000" w:rsidDel="00000000" w:rsidP="00000000" w:rsidRDefault="00000000" w:rsidRPr="00000000" w14:paraId="0000008E">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8F">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0">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1">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2">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3">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4">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5">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6">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7">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8">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9">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A">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B">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C">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D">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9E">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October 31 , November 1 </w:t>
      </w:r>
    </w:p>
    <w:p w:rsidR="00000000" w:rsidDel="00000000" w:rsidP="00000000" w:rsidRDefault="00000000" w:rsidRPr="00000000" w14:paraId="0000009F">
      <w:pPr>
        <w:spacing w:after="240" w:before="240" w:lineRule="auto"/>
        <w:ind w:firstLine="72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GLCM  </w:t>
      </w:r>
      <w:r w:rsidDel="00000000" w:rsidR="00000000" w:rsidRPr="00000000">
        <w:rPr>
          <w:b w:val="1"/>
          <w:rtl w:val="0"/>
          <w:rPrChange w:author="Shri Narayan Pandey" w:id="1" w:date="2024-10-30T19:39:17Z">
            <w:rPr>
              <w:b w:val="1"/>
              <w:color w:val="040c28"/>
              <w:sz w:val="30"/>
              <w:szCs w:val="30"/>
              <w:highlight w:val="white"/>
            </w:rPr>
          </w:rPrChange>
        </w:rPr>
        <w:t xml:space="preserve">(Gray-Level Co-occurrence Matrix)</w:t>
      </w:r>
      <w:r w:rsidDel="00000000" w:rsidR="00000000" w:rsidRPr="00000000">
        <w:rPr>
          <w:rtl w:val="0"/>
        </w:rPr>
      </w:r>
    </w:p>
    <w:p w:rsidR="00000000" w:rsidDel="00000000" w:rsidP="00000000" w:rsidRDefault="00000000" w:rsidRPr="00000000" w14:paraId="000000A0">
      <w:pPr>
        <w:spacing w:after="240" w:before="240" w:lineRule="auto"/>
        <w:ind w:left="72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Overview:</w:t>
      </w:r>
    </w:p>
    <w:p w:rsidR="00000000" w:rsidDel="00000000" w:rsidP="00000000" w:rsidRDefault="00000000" w:rsidRPr="00000000" w14:paraId="000000A1">
      <w:pPr>
        <w:spacing w:after="240" w:before="240" w:lineRule="auto"/>
        <w:ind w:left="720" w:firstLine="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3810000" cy="3009900"/>
            <wp:effectExtent b="0" l="0" r="0" t="0"/>
            <wp:docPr id="1" name="image3.png"/>
            <a:graphic>
              <a:graphicData uri="http://schemas.openxmlformats.org/drawingml/2006/picture">
                <pic:pic>
                  <pic:nvPicPr>
                    <pic:cNvPr id="0" name="image3.png"/>
                    <pic:cNvPicPr preferRelativeResize="0"/>
                  </pic:nvPicPr>
                  <pic:blipFill>
                    <a:blip r:embed="rId22"/>
                    <a:srcRect b="0" l="18750" r="17147" t="10076"/>
                    <a:stretch>
                      <a:fillRect/>
                    </a:stretch>
                  </pic:blipFill>
                  <pic:spPr>
                    <a:xfrm>
                      <a:off x="0" y="0"/>
                      <a:ext cx="381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40" w:before="240" w:lineRule="auto"/>
        <w:ind w:left="720" w:firstLine="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5943600" cy="3340100"/>
            <wp:effectExtent b="0" l="0" r="0" t="0"/>
            <wp:docPr id="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4">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5">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6">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7">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 November 4 - November 6:</w:t>
      </w:r>
    </w:p>
    <w:p w:rsidR="00000000" w:rsidDel="00000000" w:rsidP="00000000" w:rsidRDefault="00000000" w:rsidRPr="00000000" w14:paraId="000000A8">
      <w:pPr>
        <w:spacing w:after="240" w:before="240" w:lineRule="auto"/>
        <w:ind w:left="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Loading And visualizing Vgg16 </w:t>
      </w:r>
    </w:p>
    <w:p w:rsidR="00000000" w:rsidDel="00000000" w:rsidP="00000000" w:rsidRDefault="00000000" w:rsidRPr="00000000" w14:paraId="000000A9">
      <w:pPr>
        <w:spacing w:after="240" w:before="240" w:lineRule="auto"/>
        <w:ind w:left="0" w:firstLine="72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3686175" cy="2931700"/>
            <wp:effectExtent b="0" l="0" r="0" t="0"/>
            <wp:docPr id="4" name="image1.png"/>
            <a:graphic>
              <a:graphicData uri="http://schemas.openxmlformats.org/drawingml/2006/picture">
                <pic:pic>
                  <pic:nvPicPr>
                    <pic:cNvPr id="0" name="image1.png"/>
                    <pic:cNvPicPr preferRelativeResize="0"/>
                  </pic:nvPicPr>
                  <pic:blipFill>
                    <a:blip r:embed="rId24"/>
                    <a:srcRect b="0" l="19070" r="18910" t="12310"/>
                    <a:stretch>
                      <a:fillRect/>
                    </a:stretch>
                  </pic:blipFill>
                  <pic:spPr>
                    <a:xfrm>
                      <a:off x="0" y="0"/>
                      <a:ext cx="3686175" cy="2931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B">
      <w:pPr>
        <w:spacing w:after="240" w:before="240" w:lineRule="auto"/>
        <w:ind w:left="720" w:firstLine="0"/>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Loading custom Vgg16</w:t>
      </w:r>
    </w:p>
    <w:p w:rsidR="00000000" w:rsidDel="00000000" w:rsidP="00000000" w:rsidRDefault="00000000" w:rsidRPr="00000000" w14:paraId="000000AC">
      <w:pPr>
        <w:spacing w:after="240" w:before="240" w:lineRule="auto"/>
        <w:ind w:left="0" w:firstLine="720"/>
        <w:rPr>
          <w:b w:val="1"/>
          <w:rPrChange w:author="Shri Narayan Pandey" w:id="1" w:date="2024-10-30T19:39:17Z">
            <w:rPr>
              <w:b w:val="1"/>
            </w:rPr>
          </w:rPrChange>
        </w:rPr>
      </w:pPr>
      <w:r w:rsidDel="00000000" w:rsidR="00000000" w:rsidRPr="00000000">
        <w:rPr>
          <w:b w:val="1"/>
          <w:rPrChange w:author="Shri Narayan Pandey" w:id="1" w:date="2024-10-30T19:39:17Z">
            <w:rPr>
              <w:b w:val="1"/>
            </w:rPr>
          </w:rPrChange>
        </w:rPr>
        <w:drawing>
          <wp:inline distB="114300" distT="114300" distL="114300" distR="114300">
            <wp:extent cx="5943600" cy="3340100"/>
            <wp:effectExtent b="0" l="0" r="0" t="0"/>
            <wp:docPr id="1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E">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AF">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0">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1">
      <w:pPr>
        <w:spacing w:after="240" w:before="240" w:lineRule="auto"/>
        <w:ind w:left="0" w:firstLine="0"/>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2">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 November 7</w:t>
      </w:r>
    </w:p>
    <w:p w:rsidR="00000000" w:rsidDel="00000000" w:rsidP="00000000" w:rsidRDefault="00000000" w:rsidRPr="00000000" w14:paraId="000000B3">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Creating EarlyStopping class for model:</w:t>
      </w:r>
    </w:p>
    <w:p w:rsidR="00000000" w:rsidDel="00000000" w:rsidP="00000000" w:rsidRDefault="00000000" w:rsidRPr="00000000" w14:paraId="000000B4">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3838575" cy="2988850"/>
            <wp:effectExtent b="0" l="0" r="0" t="0"/>
            <wp:docPr id="13" name="image2.png"/>
            <a:graphic>
              <a:graphicData uri="http://schemas.openxmlformats.org/drawingml/2006/picture">
                <pic:pic>
                  <pic:nvPicPr>
                    <pic:cNvPr id="0" name="image2.png"/>
                    <pic:cNvPicPr preferRelativeResize="0"/>
                  </pic:nvPicPr>
                  <pic:blipFill>
                    <a:blip r:embed="rId26"/>
                    <a:srcRect b="0" l="18269" r="17147" t="10601"/>
                    <a:stretch>
                      <a:fillRect/>
                    </a:stretch>
                  </pic:blipFill>
                  <pic:spPr>
                    <a:xfrm>
                      <a:off x="0" y="0"/>
                      <a:ext cx="3838575" cy="29888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 November 7</w:t>
      </w:r>
    </w:p>
    <w:p w:rsidR="00000000" w:rsidDel="00000000" w:rsidP="00000000" w:rsidRDefault="00000000" w:rsidRPr="00000000" w14:paraId="000000B6">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Creating Training class for model:</w:t>
      </w:r>
    </w:p>
    <w:p w:rsidR="00000000" w:rsidDel="00000000" w:rsidP="00000000" w:rsidRDefault="00000000" w:rsidRPr="00000000" w14:paraId="000000B7">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3819525" cy="2935776"/>
            <wp:effectExtent b="0" l="0" r="0" t="0"/>
            <wp:docPr id="12" name="image14.png"/>
            <a:graphic>
              <a:graphicData uri="http://schemas.openxmlformats.org/drawingml/2006/picture">
                <pic:pic>
                  <pic:nvPicPr>
                    <pic:cNvPr id="0" name="image14.png"/>
                    <pic:cNvPicPr preferRelativeResize="0"/>
                  </pic:nvPicPr>
                  <pic:blipFill>
                    <a:blip r:embed="rId27"/>
                    <a:srcRect b="0" l="17788" r="17948" t="12188"/>
                    <a:stretch>
                      <a:fillRect/>
                    </a:stretch>
                  </pic:blipFill>
                  <pic:spPr>
                    <a:xfrm>
                      <a:off x="0" y="0"/>
                      <a:ext cx="3819525" cy="2935776"/>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9">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A">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B">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C">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D">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BE">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November 8</w:t>
      </w:r>
    </w:p>
    <w:p w:rsidR="00000000" w:rsidDel="00000000" w:rsidP="00000000" w:rsidRDefault="00000000" w:rsidRPr="00000000" w14:paraId="000000BF">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Creating Validation class for model:</w:t>
      </w:r>
    </w:p>
    <w:p w:rsidR="00000000" w:rsidDel="00000000" w:rsidP="00000000" w:rsidRDefault="00000000" w:rsidRPr="00000000" w14:paraId="000000C0">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3781425" cy="2960275"/>
            <wp:effectExtent b="0" l="0" r="0" t="0"/>
            <wp:docPr id="19" name="image8.png"/>
            <a:graphic>
              <a:graphicData uri="http://schemas.openxmlformats.org/drawingml/2006/picture">
                <pic:pic>
                  <pic:nvPicPr>
                    <pic:cNvPr id="0" name="image8.png"/>
                    <pic:cNvPicPr preferRelativeResize="0"/>
                  </pic:nvPicPr>
                  <pic:blipFill>
                    <a:blip r:embed="rId28"/>
                    <a:srcRect b="0" l="17788" r="18589" t="11455"/>
                    <a:stretch>
                      <a:fillRect/>
                    </a:stretch>
                  </pic:blipFill>
                  <pic:spPr>
                    <a:xfrm>
                      <a:off x="0" y="0"/>
                      <a:ext cx="3781425" cy="29602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C2">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 xml:space="preserve">November 9 - 12 : </w:t>
      </w:r>
    </w:p>
    <w:p w:rsidR="00000000" w:rsidDel="00000000" w:rsidP="00000000" w:rsidRDefault="00000000" w:rsidRPr="00000000" w14:paraId="000000C3">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t xml:space="preserve">Training and Validation  of model</w:t>
      </w:r>
    </w:p>
    <w:p w:rsidR="00000000" w:rsidDel="00000000" w:rsidP="00000000" w:rsidRDefault="00000000" w:rsidRPr="00000000" w14:paraId="000000C4">
      <w:pPr>
        <w:spacing w:after="240" w:before="240" w:lineRule="auto"/>
        <w:rPr>
          <w:b w:val="1"/>
          <w:rPrChange w:author="Shri Narayan Pandey" w:id="1" w:date="2024-10-30T19:39:17Z">
            <w:rPr>
              <w:b w:val="1"/>
            </w:rPr>
          </w:rPrChange>
        </w:rPr>
      </w:pPr>
      <w:r w:rsidDel="00000000" w:rsidR="00000000" w:rsidRPr="00000000">
        <w:rPr>
          <w:b w:val="1"/>
          <w:rtl w:val="0"/>
          <w:rPrChange w:author="Shri Narayan Pandey" w:id="1" w:date="2024-10-30T19:39:17Z">
            <w:rPr>
              <w:b w:val="1"/>
            </w:rPr>
          </w:rPrChange>
        </w:rPr>
        <w:tab/>
      </w:r>
      <w:r w:rsidDel="00000000" w:rsidR="00000000" w:rsidRPr="00000000">
        <w:rPr>
          <w:b w:val="1"/>
          <w:rPrChange w:author="Shri Narayan Pandey" w:id="1" w:date="2024-10-30T19:39:17Z">
            <w:rPr>
              <w:b w:val="1"/>
            </w:rPr>
          </w:rPrChange>
        </w:rPr>
        <w:drawing>
          <wp:inline distB="114300" distT="114300" distL="114300" distR="114300">
            <wp:extent cx="3705225" cy="2962275"/>
            <wp:effectExtent b="0" l="0" r="0" t="0"/>
            <wp:docPr id="6" name="image17.png"/>
            <a:graphic>
              <a:graphicData uri="http://schemas.openxmlformats.org/drawingml/2006/picture">
                <pic:pic>
                  <pic:nvPicPr>
                    <pic:cNvPr id="0" name="image17.png"/>
                    <pic:cNvPicPr preferRelativeResize="0"/>
                  </pic:nvPicPr>
                  <pic:blipFill>
                    <a:blip r:embed="rId29"/>
                    <a:srcRect b="0" l="18589" r="19070" t="11506"/>
                    <a:stretch>
                      <a:fillRect/>
                    </a:stretch>
                  </pic:blipFill>
                  <pic:spPr>
                    <a:xfrm>
                      <a:off x="0" y="0"/>
                      <a:ext cx="3705225"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b w:val="1"/>
          <w:rPrChange w:author="Shri Narayan Pandey" w:id="1" w:date="2024-10-30T19:39:17Z">
            <w:rPr>
              <w:b w:val="1"/>
            </w:rPr>
          </w:rPrChange>
        </w:rPr>
      </w:pPr>
      <w:r w:rsidDel="00000000" w:rsidR="00000000" w:rsidRPr="00000000">
        <w:rPr>
          <w:rtl w:val="0"/>
        </w:rPr>
      </w:r>
    </w:p>
    <w:p w:rsidR="00000000" w:rsidDel="00000000" w:rsidP="00000000" w:rsidRDefault="00000000" w:rsidRPr="00000000" w14:paraId="000000C6">
      <w:pPr>
        <w:spacing w:after="240" w:before="240" w:lineRule="auto"/>
        <w:rPr>
          <w:b w:val="1"/>
          <w:rPrChange w:author="Shri Narayan Pandey" w:id="1" w:date="2024-10-30T19:39:17Z">
            <w:rPr>
              <w:b w:val="1"/>
            </w:rPr>
          </w:rPrChange>
        </w:rPr>
      </w:pPr>
      <w:r w:rsidDel="00000000" w:rsidR="00000000" w:rsidRPr="00000000">
        <w:rPr>
          <w:rtl w:val="0"/>
        </w:rPr>
      </w:r>
    </w:p>
    <w:sectPr>
      <w:pgSz w:h="15840" w:w="12240" w:orient="portrait"/>
      <w:pgMar w:bottom="0" w:top="540" w:left="1440" w:right="1440" w:header="14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3.png"/><Relationship Id="rId21" Type="http://schemas.openxmlformats.org/officeDocument/2006/relationships/image" Target="media/image19.png"/><Relationship Id="rId24" Type="http://schemas.openxmlformats.org/officeDocument/2006/relationships/image" Target="media/image1.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oloclub.github.io/cnn-explainer/" TargetMode="External"/><Relationship Id="rId26" Type="http://schemas.openxmlformats.org/officeDocument/2006/relationships/image" Target="media/image2.png"/><Relationship Id="rId25" Type="http://schemas.openxmlformats.org/officeDocument/2006/relationships/image" Target="media/image4.png"/><Relationship Id="rId28" Type="http://schemas.openxmlformats.org/officeDocument/2006/relationships/image" Target="media/image8.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drive.google.com/file/d/1rKps09z1DEkfiICZlpIBOFek-LZ1vFAC/view" TargetMode="External"/><Relationship Id="rId29" Type="http://schemas.openxmlformats.org/officeDocument/2006/relationships/image" Target="media/image17.png"/><Relationship Id="rId7" Type="http://schemas.openxmlformats.org/officeDocument/2006/relationships/hyperlink" Target="https://drive.google.com/file/d/1rKps09z1DEkfiICZlpIBOFek-LZ1vFAC/view" TargetMode="External"/><Relationship Id="rId8" Type="http://schemas.openxmlformats.org/officeDocument/2006/relationships/hyperlink" Target="https://poloclub.github.io/cnn-explainer/" TargetMode="External"/><Relationship Id="rId11" Type="http://schemas.openxmlformats.org/officeDocument/2006/relationships/image" Target="media/image20.png"/><Relationship Id="rId10" Type="http://schemas.openxmlformats.org/officeDocument/2006/relationships/image" Target="media/image5.png"/><Relationship Id="rId13" Type="http://schemas.openxmlformats.org/officeDocument/2006/relationships/image" Target="media/image13.png"/><Relationship Id="rId12" Type="http://schemas.openxmlformats.org/officeDocument/2006/relationships/image" Target="media/image11.png"/><Relationship Id="rId15" Type="http://schemas.openxmlformats.org/officeDocument/2006/relationships/image" Target="media/image15.png"/><Relationship Id="rId14" Type="http://schemas.openxmlformats.org/officeDocument/2006/relationships/image" Target="media/image6.png"/><Relationship Id="rId17" Type="http://schemas.openxmlformats.org/officeDocument/2006/relationships/image" Target="media/image7.png"/><Relationship Id="rId16" Type="http://schemas.openxmlformats.org/officeDocument/2006/relationships/image" Target="media/image18.png"/><Relationship Id="rId19" Type="http://schemas.openxmlformats.org/officeDocument/2006/relationships/image" Target="media/image12.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